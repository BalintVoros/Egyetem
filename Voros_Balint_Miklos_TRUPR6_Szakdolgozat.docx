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DD2E0F6" w14:textId="77777777" w:rsidR="0091475E" w:rsidRPr="003D3289" w:rsidRDefault="0091475E" w:rsidP="00E83FB4">
      <w:pPr>
        <w:jc w:val="center"/>
        <w:rPr>
          <w:sz w:val="32"/>
          <w:szCs w:val="28"/>
        </w:rPr>
      </w:pPr>
      <w:r w:rsidRPr="003D3289">
        <w:rPr>
          <w:sz w:val="32"/>
          <w:szCs w:val="28"/>
        </w:rPr>
        <w:t>Pannon Egyetem</w:t>
      </w:r>
    </w:p>
    <w:p w14:paraId="1E0D3960" w14:textId="77777777" w:rsidR="0091475E" w:rsidRPr="00605D03" w:rsidRDefault="0091475E" w:rsidP="00E83FB4">
      <w:pPr>
        <w:jc w:val="center"/>
        <w:rPr>
          <w:sz w:val="32"/>
          <w:szCs w:val="28"/>
        </w:rPr>
      </w:pPr>
      <w:r w:rsidRPr="00605D03">
        <w:rPr>
          <w:sz w:val="32"/>
          <w:szCs w:val="28"/>
        </w:rPr>
        <w:t>Műszaki Informatikai Kar</w:t>
      </w:r>
    </w:p>
    <w:p w14:paraId="293F4BFE" w14:textId="5D4D6E3C" w:rsidR="00B6553C" w:rsidRPr="00605D03" w:rsidRDefault="00B6553C" w:rsidP="00B6553C">
      <w:pPr>
        <w:jc w:val="center"/>
        <w:rPr>
          <w:sz w:val="32"/>
          <w:szCs w:val="28"/>
        </w:rPr>
      </w:pPr>
      <w:r w:rsidRPr="00605D03">
        <w:rPr>
          <w:sz w:val="32"/>
          <w:szCs w:val="28"/>
        </w:rPr>
        <w:t>Villamosmérnöki és Információs Rendszerek Tanszék</w:t>
      </w:r>
    </w:p>
    <w:p w14:paraId="5F386480" w14:textId="5F8E96FE" w:rsidR="0091475E" w:rsidRPr="00605D03" w:rsidRDefault="00B6553C" w:rsidP="00E83FB4">
      <w:pPr>
        <w:spacing w:after="1600"/>
        <w:jc w:val="center"/>
        <w:rPr>
          <w:sz w:val="32"/>
          <w:szCs w:val="28"/>
        </w:rPr>
      </w:pPr>
      <w:r w:rsidRPr="00605D03">
        <w:rPr>
          <w:sz w:val="32"/>
          <w:szCs w:val="28"/>
        </w:rPr>
        <w:t>Mérnökinformatikus BSc</w:t>
      </w:r>
    </w:p>
    <w:p w14:paraId="11745E24" w14:textId="465736C8" w:rsidR="0091475E" w:rsidRPr="00605D03" w:rsidRDefault="0091475E" w:rsidP="00E83FB4">
      <w:pPr>
        <w:spacing w:after="1000"/>
        <w:jc w:val="center"/>
        <w:rPr>
          <w:sz w:val="32"/>
          <w:szCs w:val="28"/>
        </w:rPr>
      </w:pPr>
      <w:r w:rsidRPr="00605D03">
        <w:rPr>
          <w:b/>
          <w:sz w:val="52"/>
          <w:szCs w:val="48"/>
        </w:rPr>
        <w:t>SZAK</w:t>
      </w:r>
      <w:r w:rsidR="00202FE2" w:rsidRPr="00605D03">
        <w:rPr>
          <w:b/>
          <w:sz w:val="52"/>
          <w:szCs w:val="48"/>
        </w:rPr>
        <w:t>DOLGOZAT</w:t>
      </w:r>
    </w:p>
    <w:p w14:paraId="384C442D" w14:textId="4EFC92B0" w:rsidR="0091475E" w:rsidRPr="00605D03" w:rsidRDefault="00B6553C" w:rsidP="00E83FB4">
      <w:pPr>
        <w:spacing w:after="1000"/>
        <w:jc w:val="center"/>
        <w:rPr>
          <w:b/>
          <w:sz w:val="36"/>
          <w:szCs w:val="32"/>
        </w:rPr>
      </w:pPr>
      <w:r w:rsidRPr="00605D03">
        <w:rPr>
          <w:b/>
          <w:sz w:val="36"/>
          <w:szCs w:val="32"/>
        </w:rPr>
        <w:t>VR játék fejlesztése memória javítására</w:t>
      </w:r>
    </w:p>
    <w:p w14:paraId="60E0358F" w14:textId="74F17FFA" w:rsidR="0091475E" w:rsidRPr="00605D03" w:rsidRDefault="00B6553C" w:rsidP="00E83FB4">
      <w:pPr>
        <w:spacing w:after="2800"/>
        <w:jc w:val="center"/>
        <w:rPr>
          <w:b/>
          <w:sz w:val="32"/>
          <w:szCs w:val="28"/>
        </w:rPr>
      </w:pPr>
      <w:r w:rsidRPr="00605D03">
        <w:rPr>
          <w:b/>
          <w:sz w:val="36"/>
          <w:szCs w:val="32"/>
        </w:rPr>
        <w:t>Vörös Bálint Miklós</w:t>
      </w:r>
    </w:p>
    <w:p w14:paraId="1473862B" w14:textId="1F6A86CA" w:rsidR="0091475E" w:rsidRPr="00605D03" w:rsidRDefault="0091475E" w:rsidP="00E83FB4">
      <w:pPr>
        <w:jc w:val="center"/>
        <w:rPr>
          <w:sz w:val="32"/>
          <w:szCs w:val="28"/>
        </w:rPr>
      </w:pPr>
      <w:r w:rsidRPr="00605D03">
        <w:rPr>
          <w:sz w:val="32"/>
          <w:szCs w:val="28"/>
        </w:rPr>
        <w:t xml:space="preserve">Témavezető: </w:t>
      </w:r>
      <w:r w:rsidR="00B6553C" w:rsidRPr="00605D03">
        <w:rPr>
          <w:sz w:val="32"/>
          <w:szCs w:val="28"/>
        </w:rPr>
        <w:t>Szabó Patrícia</w:t>
      </w:r>
    </w:p>
    <w:p w14:paraId="58CA7095" w14:textId="77777777" w:rsidR="00B6553C" w:rsidRPr="00605D03" w:rsidRDefault="00B6553C" w:rsidP="00E83FB4">
      <w:pPr>
        <w:spacing w:after="240"/>
        <w:jc w:val="center"/>
        <w:rPr>
          <w:sz w:val="32"/>
          <w:szCs w:val="28"/>
        </w:rPr>
      </w:pPr>
    </w:p>
    <w:p w14:paraId="1D9D9B4E" w14:textId="232CBBDE" w:rsidR="00791D1B" w:rsidRPr="00605D03" w:rsidRDefault="00B6553C" w:rsidP="00E83FB4">
      <w:pPr>
        <w:spacing w:after="240"/>
        <w:jc w:val="center"/>
        <w:rPr>
          <w:sz w:val="28"/>
          <w:szCs w:val="28"/>
        </w:rPr>
        <w:sectPr w:rsidR="00791D1B" w:rsidRPr="00605D03" w:rsidSect="000E5E83">
          <w:headerReference w:type="default" r:id="rId11"/>
          <w:footerReference w:type="default" r:id="rId12"/>
          <w:pgSz w:w="11906" w:h="16838" w:code="9"/>
          <w:pgMar w:top="1418" w:right="1418" w:bottom="1418" w:left="1418" w:header="709" w:footer="709" w:gutter="567"/>
          <w:pgNumType w:start="1"/>
          <w:cols w:space="708"/>
          <w:docGrid w:linePitch="360"/>
        </w:sectPr>
      </w:pPr>
      <w:r w:rsidRPr="00605D03">
        <w:rPr>
          <w:sz w:val="32"/>
          <w:szCs w:val="28"/>
        </w:rPr>
        <w:t>202</w:t>
      </w:r>
      <w:r w:rsidR="00A069B6">
        <w:rPr>
          <w:sz w:val="32"/>
          <w:szCs w:val="28"/>
        </w:rPr>
        <w:t>4</w:t>
      </w:r>
      <w:r w:rsidR="00D138C3">
        <w:rPr>
          <w:sz w:val="32"/>
          <w:szCs w:val="28"/>
        </w:rPr>
        <w:t>/2025</w:t>
      </w:r>
    </w:p>
    <w:p w14:paraId="425BC073" w14:textId="77777777" w:rsidR="00EC7547" w:rsidRPr="002273BF" w:rsidRDefault="00572DF2" w:rsidP="00674F6E">
      <w:pPr>
        <w:pStyle w:val="Cm"/>
        <w:rPr>
          <w:color w:val="FF0000"/>
        </w:rPr>
      </w:pPr>
      <w:r w:rsidRPr="002273BF">
        <w:rPr>
          <w:color w:val="FF0000"/>
        </w:rPr>
        <w:lastRenderedPageBreak/>
        <w:t>Témakiírás</w:t>
      </w:r>
    </w:p>
    <w:p w14:paraId="54F2CFB2" w14:textId="77777777" w:rsidR="00572DF2" w:rsidRPr="002273BF" w:rsidRDefault="00572DF2" w:rsidP="00037D0C">
      <w:pPr>
        <w:pStyle w:val="Firstparagraph"/>
        <w:rPr>
          <w:color w:val="FF0000"/>
        </w:rPr>
      </w:pPr>
      <w:r w:rsidRPr="002273BF">
        <w:rPr>
          <w:color w:val="FF0000"/>
        </w:rPr>
        <w:t>A szkennelt formában megkapott témakiírás beillesztése a dolgozatba.</w:t>
      </w:r>
    </w:p>
    <w:p w14:paraId="0216CA4B" w14:textId="77777777" w:rsidR="00037D0C" w:rsidRPr="00037D0C" w:rsidRDefault="00037D0C" w:rsidP="00037D0C">
      <w:r>
        <w:rPr>
          <w:noProof/>
        </w:rPr>
        <w:drawing>
          <wp:inline distT="0" distB="0" distL="0" distR="0" wp14:anchorId="5A4BA6F0" wp14:editId="23501BBB">
            <wp:extent cx="5399405" cy="7642225"/>
            <wp:effectExtent l="0" t="0" r="0" b="0"/>
            <wp:docPr id="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399405" cy="7642225"/>
                    </a:xfrm>
                    <a:prstGeom prst="rect">
                      <a:avLst/>
                    </a:prstGeom>
                  </pic:spPr>
                </pic:pic>
              </a:graphicData>
            </a:graphic>
          </wp:inline>
        </w:drawing>
      </w:r>
    </w:p>
    <w:p w14:paraId="3F5B3E91" w14:textId="33FA291F" w:rsidR="00572DF2" w:rsidRPr="00632D14" w:rsidDel="00C93F04" w:rsidRDefault="00572DF2" w:rsidP="00A869AC">
      <w:pPr>
        <w:rPr>
          <w:del w:id="0" w:author="Vörös Bálint Miklós" w:date="2024-11-24T16:08:00Z" w16du:dateUtc="2024-11-24T15:08:00Z"/>
          <w:sz w:val="28"/>
          <w:szCs w:val="28"/>
        </w:rPr>
      </w:pPr>
    </w:p>
    <w:p w14:paraId="2A7C17AC" w14:textId="1F084C5A" w:rsidR="00791D1B" w:rsidDel="00C93F04" w:rsidRDefault="00791D1B" w:rsidP="00FD106F">
      <w:pPr>
        <w:pageBreakBefore/>
        <w:spacing w:before="720" w:after="480"/>
        <w:rPr>
          <w:del w:id="1" w:author="Vörös Bálint Miklós" w:date="2024-11-24T16:08:00Z" w16du:dateUtc="2024-11-24T15:08:00Z"/>
          <w:b/>
          <w:sz w:val="28"/>
          <w:szCs w:val="28"/>
        </w:rPr>
        <w:sectPr w:rsidR="00791D1B" w:rsidDel="00C93F04" w:rsidSect="000E5E83">
          <w:type w:val="oddPage"/>
          <w:pgSz w:w="11906" w:h="16838" w:code="9"/>
          <w:pgMar w:top="1418" w:right="1418" w:bottom="1418" w:left="1418" w:header="709" w:footer="709" w:gutter="567"/>
          <w:pgNumType w:start="1"/>
          <w:cols w:space="708"/>
          <w:docGrid w:linePitch="360"/>
        </w:sectPr>
      </w:pPr>
      <w:bookmarkStart w:id="2" w:name="_Toc68948682"/>
    </w:p>
    <w:p w14:paraId="75A4E78A" w14:textId="1A2525E0" w:rsidR="000B3866" w:rsidRDefault="00EF6CAA" w:rsidP="009F025B">
      <w:pPr>
        <w:pStyle w:val="Cm"/>
        <w:spacing w:after="480" w:line="360" w:lineRule="auto"/>
      </w:pPr>
      <w:bookmarkStart w:id="3" w:name="_Toc68948683"/>
      <w:bookmarkEnd w:id="2"/>
      <w:r>
        <w:lastRenderedPageBreak/>
        <w:t xml:space="preserve">Hallgatói nyilatkozat </w:t>
      </w:r>
    </w:p>
    <w:p w14:paraId="525392F7" w14:textId="1ABDA8B7" w:rsidR="0033258A" w:rsidRPr="00037D0C" w:rsidRDefault="0033258A" w:rsidP="00CD5837">
      <w:pPr>
        <w:pStyle w:val="Firstparagraph"/>
        <w:jc w:val="left"/>
        <w:pPrChange w:id="4" w:author="Vörös Bálint Miklós" w:date="2024-11-24T15:50:00Z" w16du:dateUtc="2024-11-24T14:50:00Z">
          <w:pPr>
            <w:pStyle w:val="Firstparagraph"/>
          </w:pPr>
        </w:pPrChange>
      </w:pPr>
      <w:r w:rsidRPr="00037D0C">
        <w:t xml:space="preserve">Alulírott </w:t>
      </w:r>
      <w:r w:rsidR="002B15C1">
        <w:rPr>
          <w:color w:val="FF0000"/>
        </w:rPr>
        <w:t>Vörös Bálint Miklós</w:t>
      </w:r>
      <w:r w:rsidRPr="00037D0C">
        <w:t xml:space="preserve"> hallgató kijelentem, hogy a dolgozatot a Pannon Egyetem </w:t>
      </w:r>
      <w:r w:rsidR="002B15C1">
        <w:t>Műszaki informatika tanszékén</w:t>
      </w:r>
      <w:ins w:id="5" w:author="Vörös Bálint Miklós" w:date="2024-11-24T15:50:00Z" w16du:dateUtc="2024-11-24T14:50:00Z">
        <w:r w:rsidR="00CD5837">
          <w:t xml:space="preserve"> </w:t>
        </w:r>
      </w:ins>
      <w:r w:rsidRPr="00037D0C">
        <w:t xml:space="preserve">készítettem a </w:t>
      </w:r>
      <w:r w:rsidR="002B15C1">
        <w:t>Mérnökinformatikus</w:t>
      </w:r>
      <w:ins w:id="6" w:author="Vörös Bálint Miklós" w:date="2024-11-24T15:49:00Z" w16du:dateUtc="2024-11-24T14:49:00Z">
        <w:r w:rsidR="002B15C1">
          <w:t xml:space="preserve"> </w:t>
        </w:r>
      </w:ins>
      <w:r w:rsidRPr="00037D0C">
        <w:t>végzettség megszerzése érdekében.</w:t>
      </w:r>
    </w:p>
    <w:p w14:paraId="6B39F50E" w14:textId="6FF37293" w:rsidR="0033258A" w:rsidRPr="00572DF2" w:rsidRDefault="0033258A" w:rsidP="008B7EA5">
      <w:r w:rsidRPr="00572DF2">
        <w:t xml:space="preserve">Kijelentem, hogy a dolgozatban lévő érdemi rész saját munkám eredménye, az érdemi részen kívül csak a hivatkozott forrásokat (szakirodalom, </w:t>
      </w:r>
      <w:r w:rsidR="00572DF2" w:rsidRPr="00572DF2">
        <w:t>eszközök</w:t>
      </w:r>
      <w:r w:rsidRPr="00572DF2">
        <w:t xml:space="preserve"> stb.) használtam fel.</w:t>
      </w:r>
    </w:p>
    <w:p w14:paraId="297B066F" w14:textId="77777777" w:rsidR="0033258A" w:rsidRPr="00572DF2" w:rsidRDefault="0033258A" w:rsidP="008B7EA5">
      <w:r w:rsidRPr="00572DF2">
        <w:t xml:space="preserve">Tudomásul veszem, hogy a dolgozatban foglalt eredményeket a Pannon Egyetem, </w:t>
      </w:r>
      <w:r w:rsidR="008B7EA5">
        <w:t>v</w:t>
      </w:r>
      <w:r w:rsidRPr="00572DF2">
        <w:t>alamint a feladatot kiíró szervezeti egység saját céljaira szabadon felhasználhatja.</w:t>
      </w:r>
    </w:p>
    <w:p w14:paraId="6FB29CF9" w14:textId="50D2C8F1" w:rsidR="0033258A" w:rsidRPr="002273BF" w:rsidRDefault="00C93F04" w:rsidP="00B35A4D">
      <w:pPr>
        <w:spacing w:before="600" w:after="720"/>
        <w:rPr>
          <w:color w:val="FF0000"/>
        </w:rPr>
      </w:pPr>
      <w:ins w:id="7" w:author="Vörös Bálint Miklós" w:date="2024-11-24T16:08:00Z" w16du:dateUtc="2024-11-24T15:08:00Z">
        <w:r>
          <w:rPr>
            <w:b/>
            <w:noProof/>
            <w:szCs w:val="28"/>
          </w:rPr>
          <w:drawing>
            <wp:anchor distT="0" distB="0" distL="114300" distR="114300" simplePos="0" relativeHeight="251729408" behindDoc="1" locked="0" layoutInCell="1" allowOverlap="1" wp14:anchorId="1B1FF16C" wp14:editId="2440C241">
              <wp:simplePos x="0" y="0"/>
              <wp:positionH relativeFrom="page">
                <wp:posOffset>4483735</wp:posOffset>
              </wp:positionH>
              <wp:positionV relativeFrom="paragraph">
                <wp:posOffset>709295</wp:posOffset>
              </wp:positionV>
              <wp:extent cx="1838325" cy="431974"/>
              <wp:effectExtent l="0" t="0" r="0" b="6350"/>
              <wp:wrapNone/>
              <wp:docPr id="2102849186"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838325" cy="431974"/>
                      </a:xfrm>
                      <a:prstGeom prst="rect">
                        <a:avLst/>
                      </a:prstGeom>
                      <a:noFill/>
                      <a:ln>
                        <a:noFill/>
                      </a:ln>
                    </pic:spPr>
                  </pic:pic>
                </a:graphicData>
              </a:graphic>
              <wp14:sizeRelH relativeFrom="margin">
                <wp14:pctWidth>0</wp14:pctWidth>
              </wp14:sizeRelH>
              <wp14:sizeRelV relativeFrom="margin">
                <wp14:pctHeight>0</wp14:pctHeight>
              </wp14:sizeRelV>
            </wp:anchor>
          </w:drawing>
        </w:r>
      </w:ins>
      <w:r w:rsidR="00B35A4D" w:rsidRPr="00B35A4D">
        <w:t>Dátum:</w:t>
      </w:r>
      <w:r w:rsidR="00B35A4D">
        <w:rPr>
          <w:color w:val="FF0000"/>
        </w:rPr>
        <w:t xml:space="preserve"> </w:t>
      </w:r>
      <w:r w:rsidR="0033258A" w:rsidRPr="002273BF">
        <w:rPr>
          <w:color w:val="FF0000"/>
        </w:rPr>
        <w:t xml:space="preserve">Veszprém, </w:t>
      </w:r>
      <w:r w:rsidR="000B3866" w:rsidRPr="002273BF">
        <w:rPr>
          <w:color w:val="FF0000"/>
        </w:rPr>
        <w:t>[</w:t>
      </w:r>
      <w:r w:rsidR="002B15C1">
        <w:rPr>
          <w:color w:val="FF0000"/>
        </w:rPr>
        <w:t>2024</w:t>
      </w:r>
      <w:r w:rsidR="0033258A" w:rsidRPr="002273BF">
        <w:rPr>
          <w:color w:val="FF0000"/>
        </w:rPr>
        <w:t xml:space="preserve"> </w:t>
      </w:r>
      <w:r w:rsidR="002B15C1">
        <w:rPr>
          <w:color w:val="FF0000"/>
        </w:rPr>
        <w:t xml:space="preserve">december </w:t>
      </w:r>
      <w:r w:rsidR="0033258A" w:rsidRPr="002273BF">
        <w:rPr>
          <w:color w:val="FF0000"/>
        </w:rPr>
        <w:t>nap</w:t>
      </w:r>
      <w:r w:rsidR="000B3866" w:rsidRPr="002273BF">
        <w:rPr>
          <w:color w:val="FF0000"/>
        </w:rPr>
        <w:t>]</w:t>
      </w:r>
    </w:p>
    <w:p w14:paraId="323CF5B1" w14:textId="59B97EC7" w:rsidR="00037D0C" w:rsidRPr="00572DF2" w:rsidRDefault="00037D0C" w:rsidP="00037D0C">
      <w:pPr>
        <w:tabs>
          <w:tab w:val="left" w:pos="5103"/>
          <w:tab w:val="left" w:leader="dot" w:pos="7938"/>
        </w:tabs>
        <w:ind w:left="312"/>
      </w:pPr>
      <w:r>
        <w:tab/>
      </w:r>
      <w:r>
        <w:tab/>
      </w:r>
    </w:p>
    <w:p w14:paraId="67AA5D3E" w14:textId="78E052BB" w:rsidR="0033258A" w:rsidRDefault="00037D0C" w:rsidP="00674F6E">
      <w:pPr>
        <w:tabs>
          <w:tab w:val="center" w:pos="6521"/>
        </w:tabs>
        <w:spacing w:line="264" w:lineRule="auto"/>
        <w:ind w:left="11" w:right="-2"/>
      </w:pPr>
      <w:r>
        <w:rPr>
          <w:i/>
        </w:rPr>
        <w:tab/>
      </w:r>
      <w:r w:rsidR="002B15C1">
        <w:rPr>
          <w:i/>
          <w:color w:val="FF0000"/>
        </w:rPr>
        <w:t>Vörös Bálint Miklós</w:t>
      </w:r>
    </w:p>
    <w:p w14:paraId="0DC7FA7A" w14:textId="77777777" w:rsidR="003601AC" w:rsidRPr="00572DF2" w:rsidRDefault="003601AC" w:rsidP="009F025B">
      <w:pPr>
        <w:pStyle w:val="Cm"/>
        <w:spacing w:after="480" w:line="360" w:lineRule="auto"/>
      </w:pPr>
      <w:r w:rsidRPr="00674F6E">
        <w:lastRenderedPageBreak/>
        <w:t>Témavezetői</w:t>
      </w:r>
      <w:r>
        <w:t xml:space="preserve"> nyilatkozat</w:t>
      </w:r>
    </w:p>
    <w:p w14:paraId="4BE0E3D3" w14:textId="6848F36C" w:rsidR="0033258A" w:rsidRPr="00572DF2" w:rsidRDefault="0033258A" w:rsidP="00037D0C">
      <w:pPr>
        <w:pStyle w:val="Firstparagraph"/>
      </w:pPr>
      <w:r w:rsidRPr="00572DF2">
        <w:t xml:space="preserve">Alulírott </w:t>
      </w:r>
      <w:r w:rsidRPr="00CF499E">
        <w:rPr>
          <w:rFonts w:eastAsia="Times New Roman"/>
          <w:iCs/>
          <w:color w:val="FF0000"/>
        </w:rPr>
        <w:t>&lt;&lt;témavezető neve&gt;&gt;</w:t>
      </w:r>
      <w:r w:rsidRPr="002273BF">
        <w:rPr>
          <w:color w:val="FF0000"/>
        </w:rPr>
        <w:t xml:space="preserve"> </w:t>
      </w:r>
      <w:r w:rsidRPr="00572DF2">
        <w:t xml:space="preserve">témavezető kijelentem, hogy a dolgozatot </w:t>
      </w:r>
      <w:r w:rsidRPr="002273BF">
        <w:rPr>
          <w:rFonts w:eastAsia="Times New Roman"/>
          <w:i/>
          <w:color w:val="FF0000"/>
        </w:rPr>
        <w:t>&lt;&lt;</w:t>
      </w:r>
      <w:r w:rsidR="00037D0C" w:rsidRPr="002273BF">
        <w:rPr>
          <w:color w:val="FF0000"/>
        </w:rPr>
        <w:t>hallgató neve</w:t>
      </w:r>
      <w:r w:rsidRPr="002273BF">
        <w:rPr>
          <w:rFonts w:eastAsia="Times New Roman"/>
          <w:i/>
          <w:color w:val="FF0000"/>
        </w:rPr>
        <w:t>&gt;&gt;</w:t>
      </w:r>
      <w:r w:rsidRPr="00572DF2">
        <w:rPr>
          <w:rFonts w:eastAsia="Times New Roman"/>
          <w:i/>
        </w:rPr>
        <w:t xml:space="preserve"> </w:t>
      </w:r>
      <w:r w:rsidRPr="00572DF2">
        <w:t xml:space="preserve">a Pannon Egyetem </w:t>
      </w:r>
      <w:r w:rsidRPr="00CF499E">
        <w:rPr>
          <w:rFonts w:eastAsia="Times New Roman"/>
          <w:iCs/>
          <w:color w:val="FF0000"/>
        </w:rPr>
        <w:t>&lt;&lt;tanszék neve&gt;&gt;</w:t>
      </w:r>
      <w:r w:rsidR="00CF499E" w:rsidRPr="00CF499E">
        <w:rPr>
          <w:rFonts w:eastAsia="Times New Roman"/>
          <w:iCs/>
          <w:color w:val="FF0000"/>
        </w:rPr>
        <w:t>én</w:t>
      </w:r>
      <w:r w:rsidRPr="00572DF2">
        <w:t xml:space="preserve"> készítette </w:t>
      </w:r>
      <w:r w:rsidRPr="002273BF">
        <w:rPr>
          <w:color w:val="FF0000"/>
        </w:rPr>
        <w:t xml:space="preserve">&lt;&lt;végzettség&gt;&gt; </w:t>
      </w:r>
      <w:r w:rsidRPr="00572DF2">
        <w:t>végzettség megszerzése érdekében.</w:t>
      </w:r>
    </w:p>
    <w:p w14:paraId="0D90F6C3" w14:textId="77777777" w:rsidR="0033258A" w:rsidRPr="00572DF2" w:rsidRDefault="0033258A" w:rsidP="003601AC">
      <w:r w:rsidRPr="00572DF2">
        <w:t>Kijelentem, hogy a dolgozat védésre bocsátását engedélyezem.</w:t>
      </w:r>
    </w:p>
    <w:p w14:paraId="0D5759E7" w14:textId="77777777" w:rsidR="0033258A" w:rsidRPr="002273BF" w:rsidRDefault="00B35A4D" w:rsidP="00B35A4D">
      <w:pPr>
        <w:spacing w:before="600" w:after="720"/>
        <w:rPr>
          <w:color w:val="FF0000"/>
        </w:rPr>
      </w:pPr>
      <w:r w:rsidRPr="00B35A4D">
        <w:t xml:space="preserve">Dátum: </w:t>
      </w:r>
      <w:r w:rsidR="0033258A" w:rsidRPr="002273BF">
        <w:rPr>
          <w:color w:val="FF0000"/>
        </w:rPr>
        <w:t xml:space="preserve">Veszprém, </w:t>
      </w:r>
      <w:r w:rsidR="000B3866" w:rsidRPr="002273BF">
        <w:rPr>
          <w:color w:val="FF0000"/>
        </w:rPr>
        <w:t>[</w:t>
      </w:r>
      <w:r w:rsidR="0033258A" w:rsidRPr="002273BF">
        <w:rPr>
          <w:color w:val="FF0000"/>
        </w:rPr>
        <w:t>év hónap nap</w:t>
      </w:r>
      <w:r w:rsidR="000B3866" w:rsidRPr="002273BF">
        <w:rPr>
          <w:color w:val="FF0000"/>
        </w:rPr>
        <w:t>]</w:t>
      </w:r>
    </w:p>
    <w:p w14:paraId="6B20BC32" w14:textId="77777777" w:rsidR="00674F6E" w:rsidRPr="00572DF2" w:rsidRDefault="00674F6E" w:rsidP="00674F6E">
      <w:pPr>
        <w:tabs>
          <w:tab w:val="left" w:pos="5103"/>
          <w:tab w:val="left" w:leader="dot" w:pos="7938"/>
        </w:tabs>
        <w:ind w:left="312"/>
      </w:pPr>
      <w:r>
        <w:tab/>
      </w:r>
      <w:r>
        <w:tab/>
      </w:r>
    </w:p>
    <w:p w14:paraId="61E0BCBA" w14:textId="77777777" w:rsidR="00674F6E" w:rsidRDefault="00674F6E" w:rsidP="00674F6E">
      <w:pPr>
        <w:tabs>
          <w:tab w:val="center" w:pos="6521"/>
        </w:tabs>
        <w:spacing w:line="264" w:lineRule="auto"/>
        <w:ind w:left="11" w:right="-2"/>
      </w:pPr>
      <w:r>
        <w:rPr>
          <w:i/>
        </w:rPr>
        <w:tab/>
      </w:r>
      <w:r w:rsidRPr="002273BF">
        <w:rPr>
          <w:i/>
          <w:color w:val="FF0000"/>
        </w:rPr>
        <w:t>&lt;&lt;témavezető neve&gt;&gt;</w:t>
      </w:r>
    </w:p>
    <w:p w14:paraId="05B52170" w14:textId="77777777" w:rsidR="0091475E" w:rsidRPr="009F025B" w:rsidRDefault="0091475E" w:rsidP="009F025B">
      <w:pPr>
        <w:pStyle w:val="Title1"/>
      </w:pPr>
      <w:r w:rsidRPr="009F025B">
        <w:lastRenderedPageBreak/>
        <w:t>Köszönetnyilvánítás</w:t>
      </w:r>
      <w:bookmarkEnd w:id="3"/>
    </w:p>
    <w:p w14:paraId="10D06E74" w14:textId="0F404FBC" w:rsidR="005E3250" w:rsidDel="00A56820" w:rsidRDefault="00A56820" w:rsidP="00037D0C">
      <w:pPr>
        <w:pStyle w:val="Firstparagraph"/>
        <w:rPr>
          <w:del w:id="8" w:author="Vörös Bálint Miklós" w:date="2024-11-24T15:54:00Z" w16du:dateUtc="2024-11-24T14:54:00Z"/>
        </w:rPr>
      </w:pPr>
      <w:r w:rsidRPr="00A56820">
        <w:t xml:space="preserve">Legfőképpen Szabó Patrícia témavezetőmnek szeretném megköszönni az útmutatást és a segítséget, illetve ezenfelül az eszközök biztosítását a szakdolgozatom elkészítéséhez, emellett persze azt </w:t>
      </w:r>
      <w:r w:rsidR="004562EA" w:rsidRPr="00A56820">
        <w:t>is,</w:t>
      </w:r>
      <w:r w:rsidRPr="00A56820">
        <w:t xml:space="preserve"> hogy mindig elérhető volt és gyorsan választ adott ha szükségem volt valamilyen formában segítségre. Ezenfelül pedig szeretném megköszönni a különböző programozási nyelveket tanító oktatóknak, hogy megtanították nekem az alapokat</w:t>
      </w:r>
      <w:r>
        <w:t>,</w:t>
      </w:r>
      <w:r w:rsidRPr="00A56820">
        <w:t xml:space="preserve"> amely segítségével sikeresen eltudtam készíteni a projektemet.</w:t>
      </w:r>
      <w:del w:id="9" w:author="Vörös Bálint Miklós" w:date="2024-11-24T15:54:00Z" w16du:dateUtc="2024-11-24T14:54:00Z">
        <w:r w:rsidR="00F95E7C" w:rsidDel="00A56820">
          <w:delText>Szeretném megköszönni az útmutatást és a segítséget témavezetőmnek Szabó Patríciának.</w:delText>
        </w:r>
      </w:del>
    </w:p>
    <w:p w14:paraId="272A046D" w14:textId="77777777" w:rsidR="0091475E" w:rsidRDefault="0091475E" w:rsidP="009F025B">
      <w:pPr>
        <w:pStyle w:val="Title1"/>
        <w:rPr>
          <w:ins w:id="10" w:author="Vörös Bálint Miklós" w:date="2024-11-24T15:54:00Z" w16du:dateUtc="2024-11-24T14:54:00Z"/>
        </w:rPr>
      </w:pPr>
      <w:bookmarkStart w:id="11" w:name="_Toc68948684"/>
      <w:r w:rsidRPr="009F025B">
        <w:lastRenderedPageBreak/>
        <w:t>Tartalmi összefoglaló</w:t>
      </w:r>
      <w:bookmarkEnd w:id="11"/>
    </w:p>
    <w:p w14:paraId="0F496603" w14:textId="77777777" w:rsidR="00B64F25" w:rsidRPr="00B64F25" w:rsidRDefault="00B64F25" w:rsidP="00B64F25">
      <w:pPr>
        <w:pStyle w:val="Firstparagraph"/>
        <w:jc w:val="center"/>
        <w:rPr>
          <w:sz w:val="28"/>
          <w:szCs w:val="24"/>
          <w:rPrChange w:id="12" w:author="Vörös Bálint Miklós" w:date="2024-11-24T15:54:00Z" w16du:dateUtc="2024-11-24T14:54:00Z">
            <w:rPr/>
          </w:rPrChange>
        </w:rPr>
        <w:pPrChange w:id="13" w:author="Vörös Bálint Miklós" w:date="2024-11-24T15:54:00Z" w16du:dateUtc="2024-11-24T14:54:00Z">
          <w:pPr>
            <w:pStyle w:val="Firstparagraph"/>
          </w:pPr>
        </w:pPrChange>
      </w:pPr>
      <w:r w:rsidRPr="00B64F25">
        <w:rPr>
          <w:b/>
          <w:bCs/>
          <w:sz w:val="28"/>
          <w:szCs w:val="24"/>
          <w:lang w:val="en-GB"/>
          <w:rPrChange w:id="14" w:author="Vörös Bálint Miklós" w:date="2024-11-24T15:54:00Z" w16du:dateUtc="2024-11-24T14:54:00Z">
            <w:rPr>
              <w:b/>
              <w:bCs/>
              <w:lang w:val="en-GB"/>
            </w:rPr>
          </w:rPrChange>
        </w:rPr>
        <w:t>VR játék fejlesztése memória javítására</w:t>
      </w:r>
    </w:p>
    <w:p w14:paraId="0DDB2E46" w14:textId="77777777" w:rsidR="00B64F25" w:rsidRPr="00B64F25" w:rsidRDefault="00B64F25" w:rsidP="00B64F25">
      <w:pPr>
        <w:pStyle w:val="Firstparagraph"/>
      </w:pPr>
      <w:r w:rsidRPr="00B64F25">
        <w:rPr>
          <w:b/>
          <w:bCs/>
          <w:lang w:val="en-GB"/>
        </w:rPr>
        <w:t> </w:t>
      </w:r>
    </w:p>
    <w:p w14:paraId="2C8AFB36" w14:textId="77777777" w:rsidR="00B64F25" w:rsidRPr="00B64F25" w:rsidDel="00B64F25" w:rsidRDefault="00B64F25" w:rsidP="00B64F25">
      <w:pPr>
        <w:pStyle w:val="Firstparagraph"/>
        <w:rPr>
          <w:del w:id="15" w:author="Vörös Bálint Miklós" w:date="2024-11-24T15:55:00Z" w16du:dateUtc="2024-11-24T14:55:00Z"/>
        </w:rPr>
      </w:pPr>
      <w:r w:rsidRPr="00B64F25">
        <w:rPr>
          <w:lang w:val="en-GB"/>
        </w:rPr>
        <w:t>A feladatom során 2 darab VR technológiával megvalósított játékot hoztam létre amelyek segítségével fejleszhetjük illetve javíthatjuk a memóriánkat. A két játék egy bevásárló lista játék amelyben lényegében az előre elkészített bevásárló lista elemeit kell egy kosárba tennünk a másik pedig egy Simon játék ahol a 4 színes gömb felvillanási sorrendjét kell leutánoznunk. Megoldási módnak a C# programozási nyelvet választottam és a Unity játékfejlesztő motort választottam. A VR headset amihez a játék lett fejlesztve egy Oculus Meta Quest 2 hardver amihez XR toolkitet használtam a játékbeli mozgás megvalósításához. A szakdolgozat során sikerült megvalósítanom 2 játékot amelyek alkalmasak a mindennapi használatra illetve pozítiv hatással Vannak mindenkire akiknek esetleg valamifajta próblémája van a memóriájával.</w:t>
      </w:r>
    </w:p>
    <w:p w14:paraId="6AD420E7" w14:textId="77777777" w:rsidR="00B64F25" w:rsidRPr="00B64F25" w:rsidRDefault="00B64F25" w:rsidP="00B64F25">
      <w:pPr>
        <w:pStyle w:val="Firstparagraph"/>
      </w:pPr>
      <w:del w:id="16" w:author="Vörös Bálint Miklós" w:date="2024-11-24T15:55:00Z" w16du:dateUtc="2024-11-24T14:55:00Z">
        <w:r w:rsidRPr="00B64F25" w:rsidDel="00B64F25">
          <w:rPr>
            <w:lang w:val="en-GB"/>
          </w:rPr>
          <w:delText> </w:delText>
        </w:r>
      </w:del>
    </w:p>
    <w:p w14:paraId="66FF3966" w14:textId="77777777" w:rsidR="00B64F25" w:rsidRPr="00B64F25" w:rsidRDefault="00B64F25" w:rsidP="00B64F25">
      <w:pPr>
        <w:pStyle w:val="Firstparagraph"/>
      </w:pPr>
      <w:r w:rsidRPr="00B64F25">
        <w:rPr>
          <w:lang w:val="en-GB"/>
        </w:rPr>
        <w:t> </w:t>
      </w:r>
    </w:p>
    <w:p w14:paraId="6849E514" w14:textId="77777777" w:rsidR="00B64F25" w:rsidRPr="00B64F25" w:rsidRDefault="00B64F25" w:rsidP="00B64F25">
      <w:pPr>
        <w:pStyle w:val="Firstparagraph"/>
      </w:pPr>
      <w:r w:rsidRPr="00B64F25">
        <w:rPr>
          <w:b/>
          <w:bCs/>
          <w:lang w:val="en-GB"/>
        </w:rPr>
        <w:t>Kulcsszavak:</w:t>
      </w:r>
      <w:r w:rsidRPr="00B64F25">
        <w:rPr>
          <w:lang w:val="en-GB"/>
        </w:rPr>
        <w:t> VR, C#, memória, Oculus, Simon játék, Bevásárló lista</w:t>
      </w:r>
    </w:p>
    <w:p w14:paraId="2677A72B" w14:textId="77777777" w:rsidR="00B64F25" w:rsidRPr="00B64F25" w:rsidRDefault="00B64F25" w:rsidP="00B64F25">
      <w:pPr>
        <w:pStyle w:val="Firstparagraph"/>
        <w:rPr>
          <w:lang w:val="en-GB"/>
          <w:rPrChange w:id="17" w:author="Vörös Bálint Miklós" w:date="2024-11-24T15:54:00Z" w16du:dateUtc="2024-11-24T14:54:00Z">
            <w:rPr/>
          </w:rPrChange>
        </w:rPr>
        <w:pPrChange w:id="18" w:author="Vörös Bálint Miklós" w:date="2024-11-24T15:54:00Z" w16du:dateUtc="2024-11-24T14:54:00Z">
          <w:pPr>
            <w:pStyle w:val="Title1"/>
          </w:pPr>
        </w:pPrChange>
      </w:pPr>
    </w:p>
    <w:p w14:paraId="7A77B38D" w14:textId="77777777" w:rsidR="00632D14" w:rsidRPr="00674F6E" w:rsidRDefault="00632D14" w:rsidP="009F025B">
      <w:pPr>
        <w:pStyle w:val="Title1"/>
      </w:pPr>
      <w:r w:rsidRPr="00674F6E">
        <w:lastRenderedPageBreak/>
        <w:t>Abstract</w:t>
      </w:r>
    </w:p>
    <w:p w14:paraId="6ADA46D0" w14:textId="77777777" w:rsidR="003F6E34" w:rsidRPr="003F6E34" w:rsidRDefault="003F6E34" w:rsidP="003F6E34">
      <w:pPr>
        <w:pStyle w:val="Firstparagraph"/>
        <w:jc w:val="center"/>
        <w:rPr>
          <w:sz w:val="28"/>
          <w:szCs w:val="24"/>
          <w:rPrChange w:id="19" w:author="Vörös Bálint Miklós" w:date="2024-11-24T15:55:00Z" w16du:dateUtc="2024-11-24T14:55:00Z">
            <w:rPr/>
          </w:rPrChange>
        </w:rPr>
        <w:pPrChange w:id="20" w:author="Vörös Bálint Miklós" w:date="2024-11-24T15:55:00Z" w16du:dateUtc="2024-11-24T14:55:00Z">
          <w:pPr>
            <w:pStyle w:val="Firstparagraph"/>
          </w:pPr>
        </w:pPrChange>
      </w:pPr>
      <w:r w:rsidRPr="003F6E34">
        <w:rPr>
          <w:b/>
          <w:bCs/>
          <w:sz w:val="28"/>
          <w:szCs w:val="24"/>
          <w:lang w:val="en-GB"/>
          <w:rPrChange w:id="21" w:author="Vörös Bálint Miklós" w:date="2024-11-24T15:55:00Z" w16du:dateUtc="2024-11-24T14:55:00Z">
            <w:rPr>
              <w:b/>
              <w:bCs/>
              <w:lang w:val="en-GB"/>
            </w:rPr>
          </w:rPrChange>
        </w:rPr>
        <w:t>Developing a VR game to improve memory</w:t>
      </w:r>
    </w:p>
    <w:p w14:paraId="52DB8010" w14:textId="77777777" w:rsidR="003F6E34" w:rsidRPr="003F6E34" w:rsidRDefault="003F6E34" w:rsidP="003F6E34">
      <w:pPr>
        <w:pStyle w:val="Firstparagraph"/>
      </w:pPr>
      <w:r w:rsidRPr="003F6E34">
        <w:rPr>
          <w:b/>
          <w:bCs/>
          <w:lang w:val="en-GB"/>
        </w:rPr>
        <w:t> </w:t>
      </w:r>
    </w:p>
    <w:p w14:paraId="49CCD23C" w14:textId="5B048B25" w:rsidR="003F6E34" w:rsidRPr="003F6E34" w:rsidRDefault="003F6E34" w:rsidP="003F6E34">
      <w:pPr>
        <w:pStyle w:val="Firstparagraph"/>
      </w:pPr>
      <w:r w:rsidRPr="003F6E34">
        <w:rPr>
          <w:lang w:val="en-GB"/>
        </w:rPr>
        <w:t xml:space="preserve">In my project, I created 2 games using VR technology to improve our memory. The two games are a shopping list game where you essentially have to put items from a pre-made shopping list into a basket and a Simon game where you have to copy the order of the 4 colourful orbs. I choose the C# programming language and the Unity game engine as my go to. The VR headset </w:t>
      </w:r>
      <w:r w:rsidR="006E17FD" w:rsidRPr="003F6E34">
        <w:rPr>
          <w:lang w:val="en-GB"/>
        </w:rPr>
        <w:t>where</w:t>
      </w:r>
      <w:r w:rsidRPr="003F6E34">
        <w:rPr>
          <w:lang w:val="en-GB"/>
        </w:rPr>
        <w:t xml:space="preserve"> the game was developed is an Oculus Meta Quest 2 (</w:t>
      </w:r>
      <w:r w:rsidRPr="003F6E34">
        <w:rPr>
          <w:lang w:val="en-GB"/>
        </w:rPr>
        <w:t>hardware (</w:t>
      </w:r>
      <w:r w:rsidRPr="003F6E34">
        <w:rPr>
          <w:lang w:val="en-GB"/>
        </w:rPr>
        <w:t>VR headset) and the tool I used is the XR toolkit to implement the in-game movement. During the process I managed to create 2 games which are suitable for everyday use and have a positive effect on everyone who might have some kind of memory problem.</w:t>
      </w:r>
    </w:p>
    <w:p w14:paraId="51AA1B44" w14:textId="77777777" w:rsidR="003F6E34" w:rsidRPr="003F6E34" w:rsidRDefault="003F6E34" w:rsidP="003F6E34">
      <w:pPr>
        <w:pStyle w:val="Firstparagraph"/>
      </w:pPr>
      <w:r w:rsidRPr="003F6E34">
        <w:rPr>
          <w:lang w:val="en-GB"/>
        </w:rPr>
        <w:t> </w:t>
      </w:r>
    </w:p>
    <w:p w14:paraId="05E4E6E2" w14:textId="77777777" w:rsidR="003F6E34" w:rsidRPr="003F6E34" w:rsidRDefault="003F6E34" w:rsidP="003F6E34">
      <w:pPr>
        <w:pStyle w:val="Firstparagraph"/>
      </w:pPr>
      <w:r w:rsidRPr="003F6E34">
        <w:rPr>
          <w:b/>
          <w:bCs/>
          <w:lang w:val="en-GB"/>
        </w:rPr>
        <w:t>Keywords:</w:t>
      </w:r>
      <w:r w:rsidRPr="003F6E34">
        <w:rPr>
          <w:lang w:val="en-GB"/>
        </w:rPr>
        <w:t> VR, C#, memory, Oculus, Simon game, Shopping list</w:t>
      </w:r>
    </w:p>
    <w:p w14:paraId="23A6323D" w14:textId="77777777" w:rsidR="00436AD1" w:rsidRDefault="00436AD1" w:rsidP="00037D0C">
      <w:pPr>
        <w:pStyle w:val="Firstparagraph"/>
        <w:rPr>
          <w:ins w:id="22" w:author="Vörös Bálint Miklós" w:date="2024-11-24T15:55:00Z" w16du:dateUtc="2024-11-24T14:55:00Z"/>
          <w:lang w:val="en-GB"/>
        </w:rPr>
      </w:pPr>
    </w:p>
    <w:p w14:paraId="1E54DAA5" w14:textId="77777777" w:rsidR="00436AD1" w:rsidRDefault="00436AD1" w:rsidP="00037D0C">
      <w:pPr>
        <w:pStyle w:val="Firstparagraph"/>
        <w:rPr>
          <w:ins w:id="23" w:author="Vörös Bálint Miklós" w:date="2024-11-24T15:55:00Z" w16du:dateUtc="2024-11-24T14:55:00Z"/>
          <w:lang w:val="en-GB"/>
        </w:rPr>
      </w:pPr>
    </w:p>
    <w:p w14:paraId="16398D3C" w14:textId="77777777" w:rsidR="00436AD1" w:rsidRDefault="00436AD1" w:rsidP="00037D0C">
      <w:pPr>
        <w:pStyle w:val="Firstparagraph"/>
        <w:rPr>
          <w:ins w:id="24" w:author="Vörös Bálint Miklós" w:date="2024-11-24T15:55:00Z" w16du:dateUtc="2024-11-24T14:55:00Z"/>
          <w:lang w:val="en-GB"/>
        </w:rPr>
      </w:pPr>
    </w:p>
    <w:p w14:paraId="5D3018EA" w14:textId="1ABE6BC8" w:rsidR="003B71D8" w:rsidRPr="00B66B8E" w:rsidDel="007A2F82" w:rsidRDefault="00BF459C" w:rsidP="00037D0C">
      <w:pPr>
        <w:pStyle w:val="Firstparagraph"/>
        <w:rPr>
          <w:del w:id="25" w:author="Vörös Bálint Miklós" w:date="2024-11-24T15:55:00Z" w16du:dateUtc="2024-11-24T14:55:00Z"/>
          <w:lang w:val="en-GB"/>
        </w:rPr>
      </w:pPr>
      <w:del w:id="26" w:author="Vörös Bálint Miklós" w:date="2024-11-24T15:55:00Z" w16du:dateUtc="2024-11-24T14:55:00Z">
        <w:r w:rsidDel="007A2F82">
          <w:rPr>
            <w:lang w:val="en-GB"/>
          </w:rPr>
          <w:delText>Abstract in English</w:delText>
        </w:r>
      </w:del>
    </w:p>
    <w:p w14:paraId="1938AA0B" w14:textId="29018B5E" w:rsidR="00DF2021" w:rsidDel="007A2F82" w:rsidRDefault="00DF2021" w:rsidP="00DF2021">
      <w:pPr>
        <w:spacing w:before="600"/>
        <w:rPr>
          <w:del w:id="27" w:author="Vörös Bálint Miklós" w:date="2024-11-24T15:55:00Z" w16du:dateUtc="2024-11-24T14:55:00Z"/>
          <w:lang w:val="en-GB"/>
        </w:rPr>
      </w:pPr>
      <w:del w:id="28" w:author="Vörös Bálint Miklós" w:date="2024-11-24T15:55:00Z" w16du:dateUtc="2024-11-24T14:55:00Z">
        <w:r w:rsidRPr="00B66B8E" w:rsidDel="007A2F82">
          <w:rPr>
            <w:b/>
            <w:lang w:val="en-GB"/>
          </w:rPr>
          <w:delText>Keywords:</w:delText>
        </w:r>
        <w:r w:rsidRPr="00B66B8E" w:rsidDel="007A2F82">
          <w:rPr>
            <w:lang w:val="en-GB"/>
          </w:rPr>
          <w:delText xml:space="preserve"> </w:delText>
        </w:r>
        <w:r w:rsidR="001F1695" w:rsidDel="007A2F82">
          <w:rPr>
            <w:lang w:val="en-GB"/>
          </w:rPr>
          <w:delText>[list 4-</w:delText>
        </w:r>
        <w:r w:rsidR="00933CB3" w:rsidDel="007A2F82">
          <w:rPr>
            <w:lang w:val="en-GB"/>
          </w:rPr>
          <w:delText>6</w:delText>
        </w:r>
        <w:r w:rsidR="001F1695" w:rsidDel="007A2F82">
          <w:rPr>
            <w:lang w:val="en-GB"/>
          </w:rPr>
          <w:delText xml:space="preserve"> keywords]</w:delText>
        </w:r>
      </w:del>
    </w:p>
    <w:p w14:paraId="2DE02417" w14:textId="798228AC" w:rsidR="00674F6E" w:rsidDel="007A2F82" w:rsidRDefault="00674F6E">
      <w:pPr>
        <w:spacing w:after="160" w:line="259" w:lineRule="auto"/>
        <w:rPr>
          <w:del w:id="29" w:author="Vörös Bálint Miklós" w:date="2024-11-24T15:55:00Z" w16du:dateUtc="2024-11-24T14:55:00Z"/>
          <w:lang w:val="en-GB"/>
        </w:rPr>
      </w:pPr>
      <w:del w:id="30" w:author="Vörös Bálint Miklós" w:date="2024-11-24T15:55:00Z" w16du:dateUtc="2024-11-24T14:55:00Z">
        <w:r w:rsidDel="007A2F82">
          <w:rPr>
            <w:lang w:val="en-GB"/>
          </w:rPr>
          <w:br w:type="page"/>
        </w:r>
      </w:del>
    </w:p>
    <w:sdt>
      <w:sdtPr>
        <w:rPr>
          <w:rFonts w:ascii="Times New Roman" w:eastAsiaTheme="minorHAnsi" w:hAnsi="Times New Roman" w:cstheme="minorBidi"/>
          <w:color w:val="auto"/>
          <w:sz w:val="24"/>
          <w:szCs w:val="22"/>
          <w:lang w:eastAsia="en-US"/>
        </w:rPr>
        <w:id w:val="-870917595"/>
        <w:docPartObj>
          <w:docPartGallery w:val="Table of Contents"/>
          <w:docPartUnique/>
        </w:docPartObj>
      </w:sdtPr>
      <w:sdtEndPr>
        <w:rPr>
          <w:rFonts w:eastAsia="Times New Roman" w:cs="Times New Roman"/>
          <w:b/>
          <w:bCs/>
          <w:szCs w:val="24"/>
          <w:lang w:eastAsia="hu-HU"/>
        </w:rPr>
      </w:sdtEndPr>
      <w:sdtContent>
        <w:p w14:paraId="0AD553C3" w14:textId="77777777" w:rsidR="00674F6E" w:rsidRPr="00674F6E" w:rsidRDefault="00674F6E" w:rsidP="00674F6E">
          <w:pPr>
            <w:pStyle w:val="Tartalomjegyzkcmsora"/>
            <w:spacing w:after="480"/>
            <w:rPr>
              <w:rStyle w:val="Title1Char"/>
              <w:color w:val="auto"/>
            </w:rPr>
          </w:pPr>
          <w:r w:rsidRPr="00674F6E">
            <w:rPr>
              <w:rStyle w:val="Title1Char"/>
              <w:color w:val="auto"/>
            </w:rPr>
            <w:t>Tartalomjegyzék</w:t>
          </w:r>
        </w:p>
        <w:p w14:paraId="6FE33507" w14:textId="38DA6449" w:rsidR="00D922AA" w:rsidRDefault="00674F6E">
          <w:pPr>
            <w:pStyle w:val="TJ1"/>
            <w:rPr>
              <w:rFonts w:asciiTheme="minorHAnsi" w:eastAsiaTheme="minorEastAsia" w:hAnsiTheme="minorHAnsi" w:cstheme="minorBidi"/>
              <w:b w:val="0"/>
              <w:bCs w:val="0"/>
              <w:noProof/>
              <w:kern w:val="2"/>
              <w:szCs w:val="24"/>
              <w:lang w:eastAsia="hu-HU"/>
              <w14:ligatures w14:val="standardContextual"/>
            </w:rPr>
          </w:pPr>
          <w:r>
            <w:fldChar w:fldCharType="begin"/>
          </w:r>
          <w:r>
            <w:instrText xml:space="preserve"> TOC \o "1-3" \h \z \u </w:instrText>
          </w:r>
          <w:r>
            <w:fldChar w:fldCharType="separate"/>
          </w:r>
          <w:hyperlink w:anchor="_Toc163725914" w:history="1">
            <w:r w:rsidR="00D922AA" w:rsidRPr="00C82932">
              <w:rPr>
                <w:rStyle w:val="Hiperhivatkozs"/>
                <w:noProof/>
              </w:rPr>
              <w:t>Jelölésjegyzék</w:t>
            </w:r>
            <w:r w:rsidR="00D922AA">
              <w:rPr>
                <w:noProof/>
                <w:webHidden/>
              </w:rPr>
              <w:tab/>
            </w:r>
            <w:r w:rsidR="00D922AA">
              <w:rPr>
                <w:noProof/>
                <w:webHidden/>
              </w:rPr>
              <w:fldChar w:fldCharType="begin"/>
            </w:r>
            <w:r w:rsidR="00D922AA">
              <w:rPr>
                <w:noProof/>
                <w:webHidden/>
              </w:rPr>
              <w:instrText xml:space="preserve"> PAGEREF _Toc163725914 \h </w:instrText>
            </w:r>
            <w:r w:rsidR="00D922AA">
              <w:rPr>
                <w:noProof/>
                <w:webHidden/>
              </w:rPr>
            </w:r>
            <w:r w:rsidR="00D922AA">
              <w:rPr>
                <w:noProof/>
                <w:webHidden/>
              </w:rPr>
              <w:fldChar w:fldCharType="separate"/>
            </w:r>
            <w:r w:rsidR="00D922AA">
              <w:rPr>
                <w:noProof/>
                <w:webHidden/>
              </w:rPr>
              <w:t>9</w:t>
            </w:r>
            <w:r w:rsidR="00D922AA">
              <w:rPr>
                <w:noProof/>
                <w:webHidden/>
              </w:rPr>
              <w:fldChar w:fldCharType="end"/>
            </w:r>
          </w:hyperlink>
        </w:p>
        <w:p w14:paraId="7A764A85" w14:textId="346A93C0" w:rsidR="00D922AA" w:rsidRDefault="00D922AA">
          <w:pPr>
            <w:pStyle w:val="TJ1"/>
            <w:rPr>
              <w:rFonts w:asciiTheme="minorHAnsi" w:eastAsiaTheme="minorEastAsia" w:hAnsiTheme="minorHAnsi" w:cstheme="minorBidi"/>
              <w:b w:val="0"/>
              <w:bCs w:val="0"/>
              <w:noProof/>
              <w:kern w:val="2"/>
              <w:szCs w:val="24"/>
              <w:lang w:eastAsia="hu-HU"/>
              <w14:ligatures w14:val="standardContextual"/>
            </w:rPr>
          </w:pPr>
          <w:hyperlink w:anchor="_Toc163725915" w:history="1">
            <w:r w:rsidRPr="00C82932">
              <w:rPr>
                <w:rStyle w:val="Hiperhivatkozs"/>
                <w:noProof/>
              </w:rPr>
              <w:t>1.</w:t>
            </w:r>
            <w:r>
              <w:rPr>
                <w:rFonts w:asciiTheme="minorHAnsi" w:eastAsiaTheme="minorEastAsia" w:hAnsiTheme="minorHAnsi" w:cstheme="minorBidi"/>
                <w:b w:val="0"/>
                <w:bCs w:val="0"/>
                <w:noProof/>
                <w:kern w:val="2"/>
                <w:szCs w:val="24"/>
                <w:lang w:eastAsia="hu-HU"/>
                <w14:ligatures w14:val="standardContextual"/>
              </w:rPr>
              <w:tab/>
            </w:r>
            <w:r w:rsidRPr="00C82932">
              <w:rPr>
                <w:rStyle w:val="Hiperhivatkozs"/>
                <w:noProof/>
              </w:rPr>
              <w:t>Bevezetés</w:t>
            </w:r>
            <w:r>
              <w:rPr>
                <w:noProof/>
                <w:webHidden/>
              </w:rPr>
              <w:tab/>
            </w:r>
            <w:r>
              <w:rPr>
                <w:noProof/>
                <w:webHidden/>
              </w:rPr>
              <w:fldChar w:fldCharType="begin"/>
            </w:r>
            <w:r>
              <w:rPr>
                <w:noProof/>
                <w:webHidden/>
              </w:rPr>
              <w:instrText xml:space="preserve"> PAGEREF _Toc163725915 \h </w:instrText>
            </w:r>
            <w:r>
              <w:rPr>
                <w:noProof/>
                <w:webHidden/>
              </w:rPr>
            </w:r>
            <w:r>
              <w:rPr>
                <w:noProof/>
                <w:webHidden/>
              </w:rPr>
              <w:fldChar w:fldCharType="separate"/>
            </w:r>
            <w:r>
              <w:rPr>
                <w:noProof/>
                <w:webHidden/>
              </w:rPr>
              <w:t>10</w:t>
            </w:r>
            <w:r>
              <w:rPr>
                <w:noProof/>
                <w:webHidden/>
              </w:rPr>
              <w:fldChar w:fldCharType="end"/>
            </w:r>
          </w:hyperlink>
        </w:p>
        <w:p w14:paraId="2715CF9F" w14:textId="1FAC6E98" w:rsidR="00D922AA" w:rsidRDefault="00D922AA">
          <w:pPr>
            <w:pStyle w:val="TJ2"/>
            <w:rPr>
              <w:rFonts w:asciiTheme="minorHAnsi" w:eastAsiaTheme="minorEastAsia" w:hAnsiTheme="minorHAnsi" w:cstheme="minorBidi"/>
              <w:noProof/>
              <w:kern w:val="2"/>
              <w:szCs w:val="24"/>
              <w:lang w:eastAsia="hu-HU"/>
              <w14:ligatures w14:val="standardContextual"/>
            </w:rPr>
          </w:pPr>
          <w:hyperlink w:anchor="_Toc163725916" w:history="1">
            <w:r w:rsidRPr="00C82932">
              <w:rPr>
                <w:rStyle w:val="Hiperhivatkozs"/>
                <w:noProof/>
              </w:rPr>
              <w:t>1.1.</w:t>
            </w:r>
            <w:r>
              <w:rPr>
                <w:rFonts w:asciiTheme="minorHAnsi" w:eastAsiaTheme="minorEastAsia" w:hAnsiTheme="minorHAnsi" w:cstheme="minorBidi"/>
                <w:noProof/>
                <w:kern w:val="2"/>
                <w:szCs w:val="24"/>
                <w:lang w:eastAsia="hu-HU"/>
                <w14:ligatures w14:val="standardContextual"/>
              </w:rPr>
              <w:tab/>
            </w:r>
            <w:r w:rsidRPr="00C82932">
              <w:rPr>
                <w:rStyle w:val="Hiperhivatkozs"/>
                <w:noProof/>
              </w:rPr>
              <w:t>Feladat leírása</w:t>
            </w:r>
            <w:r>
              <w:rPr>
                <w:noProof/>
                <w:webHidden/>
              </w:rPr>
              <w:tab/>
            </w:r>
            <w:r>
              <w:rPr>
                <w:noProof/>
                <w:webHidden/>
              </w:rPr>
              <w:fldChar w:fldCharType="begin"/>
            </w:r>
            <w:r>
              <w:rPr>
                <w:noProof/>
                <w:webHidden/>
              </w:rPr>
              <w:instrText xml:space="preserve"> PAGEREF _Toc163725916 \h </w:instrText>
            </w:r>
            <w:r>
              <w:rPr>
                <w:noProof/>
                <w:webHidden/>
              </w:rPr>
            </w:r>
            <w:r>
              <w:rPr>
                <w:noProof/>
                <w:webHidden/>
              </w:rPr>
              <w:fldChar w:fldCharType="separate"/>
            </w:r>
            <w:r>
              <w:rPr>
                <w:noProof/>
                <w:webHidden/>
              </w:rPr>
              <w:t>10</w:t>
            </w:r>
            <w:r>
              <w:rPr>
                <w:noProof/>
                <w:webHidden/>
              </w:rPr>
              <w:fldChar w:fldCharType="end"/>
            </w:r>
          </w:hyperlink>
        </w:p>
        <w:p w14:paraId="0ACAD19E" w14:textId="6C857860" w:rsidR="00D922AA" w:rsidRDefault="00D922AA">
          <w:pPr>
            <w:pStyle w:val="TJ2"/>
            <w:rPr>
              <w:rFonts w:asciiTheme="minorHAnsi" w:eastAsiaTheme="minorEastAsia" w:hAnsiTheme="minorHAnsi" w:cstheme="minorBidi"/>
              <w:noProof/>
              <w:kern w:val="2"/>
              <w:szCs w:val="24"/>
              <w:lang w:eastAsia="hu-HU"/>
              <w14:ligatures w14:val="standardContextual"/>
            </w:rPr>
          </w:pPr>
          <w:hyperlink w:anchor="_Toc163725917" w:history="1">
            <w:r w:rsidRPr="00C82932">
              <w:rPr>
                <w:rStyle w:val="Hiperhivatkozs"/>
                <w:noProof/>
              </w:rPr>
              <w:t>1.2.</w:t>
            </w:r>
            <w:r>
              <w:rPr>
                <w:rFonts w:asciiTheme="minorHAnsi" w:eastAsiaTheme="minorEastAsia" w:hAnsiTheme="minorHAnsi" w:cstheme="minorBidi"/>
                <w:noProof/>
                <w:kern w:val="2"/>
                <w:szCs w:val="24"/>
                <w:lang w:eastAsia="hu-HU"/>
                <w14:ligatures w14:val="standardContextual"/>
              </w:rPr>
              <w:tab/>
            </w:r>
            <w:r w:rsidRPr="00C82932">
              <w:rPr>
                <w:rStyle w:val="Hiperhivatkozs"/>
                <w:noProof/>
              </w:rPr>
              <w:t>Játék típusok</w:t>
            </w:r>
            <w:r>
              <w:rPr>
                <w:noProof/>
                <w:webHidden/>
              </w:rPr>
              <w:tab/>
            </w:r>
            <w:r>
              <w:rPr>
                <w:noProof/>
                <w:webHidden/>
              </w:rPr>
              <w:fldChar w:fldCharType="begin"/>
            </w:r>
            <w:r>
              <w:rPr>
                <w:noProof/>
                <w:webHidden/>
              </w:rPr>
              <w:instrText xml:space="preserve"> PAGEREF _Toc163725917 \h </w:instrText>
            </w:r>
            <w:r>
              <w:rPr>
                <w:noProof/>
                <w:webHidden/>
              </w:rPr>
            </w:r>
            <w:r>
              <w:rPr>
                <w:noProof/>
                <w:webHidden/>
              </w:rPr>
              <w:fldChar w:fldCharType="separate"/>
            </w:r>
            <w:r>
              <w:rPr>
                <w:noProof/>
                <w:webHidden/>
              </w:rPr>
              <w:t>10</w:t>
            </w:r>
            <w:r>
              <w:rPr>
                <w:noProof/>
                <w:webHidden/>
              </w:rPr>
              <w:fldChar w:fldCharType="end"/>
            </w:r>
          </w:hyperlink>
        </w:p>
        <w:p w14:paraId="21D85F7C" w14:textId="675BFB10" w:rsidR="00D922AA" w:rsidRDefault="00D922AA" w:rsidP="00D922AA">
          <w:pPr>
            <w:pStyle w:val="TJ3"/>
            <w:rPr>
              <w:rFonts w:asciiTheme="minorHAnsi" w:eastAsiaTheme="minorEastAsia" w:hAnsiTheme="minorHAnsi" w:cstheme="minorBidi"/>
              <w:noProof/>
              <w:kern w:val="2"/>
              <w:szCs w:val="24"/>
              <w:lang w:eastAsia="hu-HU"/>
              <w14:ligatures w14:val="standardContextual"/>
            </w:rPr>
          </w:pPr>
          <w:hyperlink w:anchor="_Toc163725918" w:history="1">
            <w:r w:rsidRPr="00C82932">
              <w:rPr>
                <w:rStyle w:val="Hiperhivatkozs"/>
                <w:noProof/>
              </w:rPr>
              <w:t>1.2.1.</w:t>
            </w:r>
            <w:r>
              <w:rPr>
                <w:rFonts w:asciiTheme="minorHAnsi" w:eastAsiaTheme="minorEastAsia" w:hAnsiTheme="minorHAnsi" w:cstheme="minorBidi"/>
                <w:noProof/>
                <w:kern w:val="2"/>
                <w:szCs w:val="24"/>
                <w:lang w:eastAsia="hu-HU"/>
                <w14:ligatures w14:val="standardContextual"/>
              </w:rPr>
              <w:tab/>
            </w:r>
            <w:r w:rsidRPr="00C82932">
              <w:rPr>
                <w:rStyle w:val="Hiperhivatkozs"/>
                <w:noProof/>
              </w:rPr>
              <w:t>Simon játék</w:t>
            </w:r>
            <w:r>
              <w:rPr>
                <w:noProof/>
                <w:webHidden/>
              </w:rPr>
              <w:tab/>
            </w:r>
            <w:r>
              <w:rPr>
                <w:noProof/>
                <w:webHidden/>
              </w:rPr>
              <w:fldChar w:fldCharType="begin"/>
            </w:r>
            <w:r>
              <w:rPr>
                <w:noProof/>
                <w:webHidden/>
              </w:rPr>
              <w:instrText xml:space="preserve"> PAGEREF _Toc163725918 \h </w:instrText>
            </w:r>
            <w:r>
              <w:rPr>
                <w:noProof/>
                <w:webHidden/>
              </w:rPr>
            </w:r>
            <w:r>
              <w:rPr>
                <w:noProof/>
                <w:webHidden/>
              </w:rPr>
              <w:fldChar w:fldCharType="separate"/>
            </w:r>
            <w:r>
              <w:rPr>
                <w:noProof/>
                <w:webHidden/>
              </w:rPr>
              <w:t>11</w:t>
            </w:r>
            <w:r>
              <w:rPr>
                <w:noProof/>
                <w:webHidden/>
              </w:rPr>
              <w:fldChar w:fldCharType="end"/>
            </w:r>
          </w:hyperlink>
        </w:p>
        <w:p w14:paraId="04D3DDA9" w14:textId="50F27A19" w:rsidR="00D922AA" w:rsidRDefault="00D922AA" w:rsidP="00D922AA">
          <w:pPr>
            <w:pStyle w:val="TJ3"/>
            <w:rPr>
              <w:rFonts w:asciiTheme="minorHAnsi" w:eastAsiaTheme="minorEastAsia" w:hAnsiTheme="minorHAnsi" w:cstheme="minorBidi"/>
              <w:noProof/>
              <w:kern w:val="2"/>
              <w:szCs w:val="24"/>
              <w:lang w:eastAsia="hu-HU"/>
              <w14:ligatures w14:val="standardContextual"/>
            </w:rPr>
          </w:pPr>
          <w:hyperlink w:anchor="_Toc163725919" w:history="1">
            <w:r w:rsidRPr="00C82932">
              <w:rPr>
                <w:rStyle w:val="Hiperhivatkozs"/>
                <w:noProof/>
              </w:rPr>
              <w:t>1.2.2.</w:t>
            </w:r>
            <w:r>
              <w:rPr>
                <w:rFonts w:asciiTheme="minorHAnsi" w:eastAsiaTheme="minorEastAsia" w:hAnsiTheme="minorHAnsi" w:cstheme="minorBidi"/>
                <w:noProof/>
                <w:kern w:val="2"/>
                <w:szCs w:val="24"/>
                <w:lang w:eastAsia="hu-HU"/>
                <w14:ligatures w14:val="standardContextual"/>
              </w:rPr>
              <w:tab/>
            </w:r>
            <w:r w:rsidRPr="00C82932">
              <w:rPr>
                <w:rStyle w:val="Hiperhivatkozs"/>
                <w:noProof/>
              </w:rPr>
              <w:t>Bevásárlólista játék</w:t>
            </w:r>
            <w:r>
              <w:rPr>
                <w:noProof/>
                <w:webHidden/>
              </w:rPr>
              <w:tab/>
            </w:r>
            <w:r>
              <w:rPr>
                <w:noProof/>
                <w:webHidden/>
              </w:rPr>
              <w:fldChar w:fldCharType="begin"/>
            </w:r>
            <w:r>
              <w:rPr>
                <w:noProof/>
                <w:webHidden/>
              </w:rPr>
              <w:instrText xml:space="preserve"> PAGEREF _Toc163725919 \h </w:instrText>
            </w:r>
            <w:r>
              <w:rPr>
                <w:noProof/>
                <w:webHidden/>
              </w:rPr>
            </w:r>
            <w:r>
              <w:rPr>
                <w:noProof/>
                <w:webHidden/>
              </w:rPr>
              <w:fldChar w:fldCharType="separate"/>
            </w:r>
            <w:r>
              <w:rPr>
                <w:noProof/>
                <w:webHidden/>
              </w:rPr>
              <w:t>11</w:t>
            </w:r>
            <w:r>
              <w:rPr>
                <w:noProof/>
                <w:webHidden/>
              </w:rPr>
              <w:fldChar w:fldCharType="end"/>
            </w:r>
          </w:hyperlink>
        </w:p>
        <w:p w14:paraId="4EEB460E" w14:textId="14EA5499" w:rsidR="00D922AA" w:rsidRDefault="00D922AA" w:rsidP="00D922AA">
          <w:pPr>
            <w:pStyle w:val="TJ3"/>
            <w:rPr>
              <w:rFonts w:asciiTheme="minorHAnsi" w:eastAsiaTheme="minorEastAsia" w:hAnsiTheme="minorHAnsi" w:cstheme="minorBidi"/>
              <w:noProof/>
              <w:kern w:val="2"/>
              <w:szCs w:val="24"/>
              <w:lang w:eastAsia="hu-HU"/>
              <w14:ligatures w14:val="standardContextual"/>
            </w:rPr>
          </w:pPr>
          <w:hyperlink w:anchor="_Toc163725920" w:history="1">
            <w:r w:rsidRPr="00C82932">
              <w:rPr>
                <w:rStyle w:val="Hiperhivatkozs"/>
                <w:noProof/>
              </w:rPr>
              <w:t>1.2.3.</w:t>
            </w:r>
            <w:r>
              <w:rPr>
                <w:rFonts w:asciiTheme="minorHAnsi" w:eastAsiaTheme="minorEastAsia" w:hAnsiTheme="minorHAnsi" w:cstheme="minorBidi"/>
                <w:noProof/>
                <w:kern w:val="2"/>
                <w:szCs w:val="24"/>
                <w:lang w:eastAsia="hu-HU"/>
                <w14:ligatures w14:val="standardContextual"/>
              </w:rPr>
              <w:tab/>
            </w:r>
            <w:r w:rsidRPr="00C82932">
              <w:rPr>
                <w:rStyle w:val="Hiperhivatkozs"/>
                <w:noProof/>
              </w:rPr>
              <w:t>Hagyományos memóriajáték</w:t>
            </w:r>
            <w:r>
              <w:rPr>
                <w:noProof/>
                <w:webHidden/>
              </w:rPr>
              <w:tab/>
            </w:r>
            <w:r>
              <w:rPr>
                <w:noProof/>
                <w:webHidden/>
              </w:rPr>
              <w:fldChar w:fldCharType="begin"/>
            </w:r>
            <w:r>
              <w:rPr>
                <w:noProof/>
                <w:webHidden/>
              </w:rPr>
              <w:instrText xml:space="preserve"> PAGEREF _Toc163725920 \h </w:instrText>
            </w:r>
            <w:r>
              <w:rPr>
                <w:noProof/>
                <w:webHidden/>
              </w:rPr>
            </w:r>
            <w:r>
              <w:rPr>
                <w:noProof/>
                <w:webHidden/>
              </w:rPr>
              <w:fldChar w:fldCharType="separate"/>
            </w:r>
            <w:r>
              <w:rPr>
                <w:noProof/>
                <w:webHidden/>
              </w:rPr>
              <w:t>11</w:t>
            </w:r>
            <w:r>
              <w:rPr>
                <w:noProof/>
                <w:webHidden/>
              </w:rPr>
              <w:fldChar w:fldCharType="end"/>
            </w:r>
          </w:hyperlink>
        </w:p>
        <w:p w14:paraId="32EB60A0" w14:textId="07F7C8E2" w:rsidR="00D922AA" w:rsidRDefault="00D922AA">
          <w:pPr>
            <w:pStyle w:val="TJ2"/>
            <w:rPr>
              <w:rFonts w:asciiTheme="minorHAnsi" w:eastAsiaTheme="minorEastAsia" w:hAnsiTheme="minorHAnsi" w:cstheme="minorBidi"/>
              <w:noProof/>
              <w:kern w:val="2"/>
              <w:szCs w:val="24"/>
              <w:lang w:eastAsia="hu-HU"/>
              <w14:ligatures w14:val="standardContextual"/>
            </w:rPr>
          </w:pPr>
          <w:hyperlink w:anchor="_Toc163725921" w:history="1">
            <w:r w:rsidRPr="00C82932">
              <w:rPr>
                <w:rStyle w:val="Hiperhivatkozs"/>
                <w:noProof/>
              </w:rPr>
              <w:t>1.3.</w:t>
            </w:r>
            <w:r>
              <w:rPr>
                <w:rFonts w:asciiTheme="minorHAnsi" w:eastAsiaTheme="minorEastAsia" w:hAnsiTheme="minorHAnsi" w:cstheme="minorBidi"/>
                <w:noProof/>
                <w:kern w:val="2"/>
                <w:szCs w:val="24"/>
                <w:lang w:eastAsia="hu-HU"/>
                <w14:ligatures w14:val="standardContextual"/>
              </w:rPr>
              <w:tab/>
            </w:r>
            <w:r w:rsidRPr="00C82932">
              <w:rPr>
                <w:rStyle w:val="Hiperhivatkozs"/>
                <w:noProof/>
              </w:rPr>
              <w:t>Időbeosztás</w:t>
            </w:r>
            <w:r>
              <w:rPr>
                <w:noProof/>
                <w:webHidden/>
              </w:rPr>
              <w:tab/>
            </w:r>
            <w:r>
              <w:rPr>
                <w:noProof/>
                <w:webHidden/>
              </w:rPr>
              <w:fldChar w:fldCharType="begin"/>
            </w:r>
            <w:r>
              <w:rPr>
                <w:noProof/>
                <w:webHidden/>
              </w:rPr>
              <w:instrText xml:space="preserve"> PAGEREF _Toc163725921 \h </w:instrText>
            </w:r>
            <w:r>
              <w:rPr>
                <w:noProof/>
                <w:webHidden/>
              </w:rPr>
            </w:r>
            <w:r>
              <w:rPr>
                <w:noProof/>
                <w:webHidden/>
              </w:rPr>
              <w:fldChar w:fldCharType="separate"/>
            </w:r>
            <w:r>
              <w:rPr>
                <w:noProof/>
                <w:webHidden/>
              </w:rPr>
              <w:t>12</w:t>
            </w:r>
            <w:r>
              <w:rPr>
                <w:noProof/>
                <w:webHidden/>
              </w:rPr>
              <w:fldChar w:fldCharType="end"/>
            </w:r>
          </w:hyperlink>
        </w:p>
        <w:p w14:paraId="0AE6B64A" w14:textId="5769AA20" w:rsidR="00D922AA" w:rsidRDefault="00D922AA">
          <w:pPr>
            <w:pStyle w:val="TJ1"/>
            <w:rPr>
              <w:rFonts w:asciiTheme="minorHAnsi" w:eastAsiaTheme="minorEastAsia" w:hAnsiTheme="minorHAnsi" w:cstheme="minorBidi"/>
              <w:b w:val="0"/>
              <w:bCs w:val="0"/>
              <w:noProof/>
              <w:kern w:val="2"/>
              <w:szCs w:val="24"/>
              <w:lang w:eastAsia="hu-HU"/>
              <w14:ligatures w14:val="standardContextual"/>
            </w:rPr>
          </w:pPr>
          <w:hyperlink w:anchor="_Toc163725922" w:history="1">
            <w:r w:rsidRPr="00C82932">
              <w:rPr>
                <w:rStyle w:val="Hiperhivatkozs"/>
                <w:rFonts w:ascii="Arial" w:hAnsi="Arial"/>
                <w:noProof/>
              </w:rPr>
              <w:t>2.</w:t>
            </w:r>
            <w:r>
              <w:rPr>
                <w:rFonts w:asciiTheme="minorHAnsi" w:eastAsiaTheme="minorEastAsia" w:hAnsiTheme="minorHAnsi" w:cstheme="minorBidi"/>
                <w:b w:val="0"/>
                <w:bCs w:val="0"/>
                <w:noProof/>
                <w:kern w:val="2"/>
                <w:szCs w:val="24"/>
                <w:lang w:eastAsia="hu-HU"/>
                <w14:ligatures w14:val="standardContextual"/>
              </w:rPr>
              <w:tab/>
            </w:r>
            <w:r w:rsidRPr="00C82932">
              <w:rPr>
                <w:rStyle w:val="Hiperhivatkozs"/>
                <w:noProof/>
              </w:rPr>
              <w:t>Versenytárselemzés</w:t>
            </w:r>
            <w:r>
              <w:rPr>
                <w:noProof/>
                <w:webHidden/>
              </w:rPr>
              <w:tab/>
            </w:r>
            <w:r>
              <w:rPr>
                <w:noProof/>
                <w:webHidden/>
              </w:rPr>
              <w:fldChar w:fldCharType="begin"/>
            </w:r>
            <w:r>
              <w:rPr>
                <w:noProof/>
                <w:webHidden/>
              </w:rPr>
              <w:instrText xml:space="preserve"> PAGEREF _Toc163725922 \h </w:instrText>
            </w:r>
            <w:r>
              <w:rPr>
                <w:noProof/>
                <w:webHidden/>
              </w:rPr>
            </w:r>
            <w:r>
              <w:rPr>
                <w:noProof/>
                <w:webHidden/>
              </w:rPr>
              <w:fldChar w:fldCharType="separate"/>
            </w:r>
            <w:r>
              <w:rPr>
                <w:noProof/>
                <w:webHidden/>
              </w:rPr>
              <w:t>12</w:t>
            </w:r>
            <w:r>
              <w:rPr>
                <w:noProof/>
                <w:webHidden/>
              </w:rPr>
              <w:fldChar w:fldCharType="end"/>
            </w:r>
          </w:hyperlink>
        </w:p>
        <w:p w14:paraId="4FEBF864" w14:textId="7F05BB81" w:rsidR="00D922AA" w:rsidRDefault="00D922AA">
          <w:pPr>
            <w:pStyle w:val="TJ2"/>
            <w:rPr>
              <w:rFonts w:asciiTheme="minorHAnsi" w:eastAsiaTheme="minorEastAsia" w:hAnsiTheme="minorHAnsi" w:cstheme="minorBidi"/>
              <w:noProof/>
              <w:kern w:val="2"/>
              <w:szCs w:val="24"/>
              <w:lang w:eastAsia="hu-HU"/>
              <w14:ligatures w14:val="standardContextual"/>
            </w:rPr>
          </w:pPr>
          <w:hyperlink w:anchor="_Toc163725923" w:history="1">
            <w:r w:rsidRPr="00C82932">
              <w:rPr>
                <w:rStyle w:val="Hiperhivatkozs"/>
                <w:noProof/>
              </w:rPr>
              <w:t>2.1.</w:t>
            </w:r>
            <w:r>
              <w:rPr>
                <w:rFonts w:asciiTheme="minorHAnsi" w:eastAsiaTheme="minorEastAsia" w:hAnsiTheme="minorHAnsi" w:cstheme="minorBidi"/>
                <w:noProof/>
                <w:kern w:val="2"/>
                <w:szCs w:val="24"/>
                <w:lang w:eastAsia="hu-HU"/>
                <w14:ligatures w14:val="standardContextual"/>
              </w:rPr>
              <w:tab/>
            </w:r>
            <w:r w:rsidRPr="00C82932">
              <w:rPr>
                <w:rStyle w:val="Hiperhivatkozs"/>
                <w:noProof/>
              </w:rPr>
              <w:t>Enchance VR</w:t>
            </w:r>
            <w:r>
              <w:rPr>
                <w:noProof/>
                <w:webHidden/>
              </w:rPr>
              <w:tab/>
            </w:r>
            <w:r>
              <w:rPr>
                <w:noProof/>
                <w:webHidden/>
              </w:rPr>
              <w:fldChar w:fldCharType="begin"/>
            </w:r>
            <w:r>
              <w:rPr>
                <w:noProof/>
                <w:webHidden/>
              </w:rPr>
              <w:instrText xml:space="preserve"> PAGEREF _Toc163725923 \h </w:instrText>
            </w:r>
            <w:r>
              <w:rPr>
                <w:noProof/>
                <w:webHidden/>
              </w:rPr>
            </w:r>
            <w:r>
              <w:rPr>
                <w:noProof/>
                <w:webHidden/>
              </w:rPr>
              <w:fldChar w:fldCharType="separate"/>
            </w:r>
            <w:r>
              <w:rPr>
                <w:noProof/>
                <w:webHidden/>
              </w:rPr>
              <w:t>12</w:t>
            </w:r>
            <w:r>
              <w:rPr>
                <w:noProof/>
                <w:webHidden/>
              </w:rPr>
              <w:fldChar w:fldCharType="end"/>
            </w:r>
          </w:hyperlink>
        </w:p>
        <w:p w14:paraId="2AA5076B" w14:textId="1D5F8A1B" w:rsidR="00D922AA" w:rsidRDefault="00D922AA">
          <w:pPr>
            <w:pStyle w:val="TJ2"/>
            <w:rPr>
              <w:rFonts w:asciiTheme="minorHAnsi" w:eastAsiaTheme="minorEastAsia" w:hAnsiTheme="minorHAnsi" w:cstheme="minorBidi"/>
              <w:noProof/>
              <w:kern w:val="2"/>
              <w:szCs w:val="24"/>
              <w:lang w:eastAsia="hu-HU"/>
              <w14:ligatures w14:val="standardContextual"/>
            </w:rPr>
          </w:pPr>
          <w:hyperlink w:anchor="_Toc163725924" w:history="1">
            <w:r w:rsidRPr="00C82932">
              <w:rPr>
                <w:rStyle w:val="Hiperhivatkozs"/>
                <w:noProof/>
              </w:rPr>
              <w:t>2.2.</w:t>
            </w:r>
            <w:r>
              <w:rPr>
                <w:rFonts w:asciiTheme="minorHAnsi" w:eastAsiaTheme="minorEastAsia" w:hAnsiTheme="minorHAnsi" w:cstheme="minorBidi"/>
                <w:noProof/>
                <w:kern w:val="2"/>
                <w:szCs w:val="24"/>
                <w:lang w:eastAsia="hu-HU"/>
                <w14:ligatures w14:val="standardContextual"/>
              </w:rPr>
              <w:tab/>
            </w:r>
            <w:r w:rsidRPr="00C82932">
              <w:rPr>
                <w:rStyle w:val="Hiperhivatkozs"/>
                <w:noProof/>
              </w:rPr>
              <w:t>Water Bears VR</w:t>
            </w:r>
            <w:r>
              <w:rPr>
                <w:noProof/>
                <w:webHidden/>
              </w:rPr>
              <w:tab/>
            </w:r>
            <w:r>
              <w:rPr>
                <w:noProof/>
                <w:webHidden/>
              </w:rPr>
              <w:fldChar w:fldCharType="begin"/>
            </w:r>
            <w:r>
              <w:rPr>
                <w:noProof/>
                <w:webHidden/>
              </w:rPr>
              <w:instrText xml:space="preserve"> PAGEREF _Toc163725924 \h </w:instrText>
            </w:r>
            <w:r>
              <w:rPr>
                <w:noProof/>
                <w:webHidden/>
              </w:rPr>
            </w:r>
            <w:r>
              <w:rPr>
                <w:noProof/>
                <w:webHidden/>
              </w:rPr>
              <w:fldChar w:fldCharType="separate"/>
            </w:r>
            <w:r>
              <w:rPr>
                <w:noProof/>
                <w:webHidden/>
              </w:rPr>
              <w:t>13</w:t>
            </w:r>
            <w:r>
              <w:rPr>
                <w:noProof/>
                <w:webHidden/>
              </w:rPr>
              <w:fldChar w:fldCharType="end"/>
            </w:r>
          </w:hyperlink>
        </w:p>
        <w:p w14:paraId="181A6DB6" w14:textId="0D84899E" w:rsidR="00D922AA" w:rsidRDefault="00D922AA">
          <w:pPr>
            <w:pStyle w:val="TJ2"/>
            <w:rPr>
              <w:rFonts w:asciiTheme="minorHAnsi" w:eastAsiaTheme="minorEastAsia" w:hAnsiTheme="minorHAnsi" w:cstheme="minorBidi"/>
              <w:noProof/>
              <w:kern w:val="2"/>
              <w:szCs w:val="24"/>
              <w:lang w:eastAsia="hu-HU"/>
              <w14:ligatures w14:val="standardContextual"/>
            </w:rPr>
          </w:pPr>
          <w:hyperlink w:anchor="_Toc163725925" w:history="1">
            <w:r w:rsidRPr="00C82932">
              <w:rPr>
                <w:rStyle w:val="Hiperhivatkozs"/>
                <w:noProof/>
              </w:rPr>
              <w:t>2.3.</w:t>
            </w:r>
            <w:r>
              <w:rPr>
                <w:rFonts w:asciiTheme="minorHAnsi" w:eastAsiaTheme="minorEastAsia" w:hAnsiTheme="minorHAnsi" w:cstheme="minorBidi"/>
                <w:noProof/>
                <w:kern w:val="2"/>
                <w:szCs w:val="24"/>
                <w:lang w:eastAsia="hu-HU"/>
                <w14:ligatures w14:val="standardContextual"/>
              </w:rPr>
              <w:tab/>
            </w:r>
            <w:r w:rsidRPr="00C82932">
              <w:rPr>
                <w:rStyle w:val="Hiperhivatkozs"/>
                <w:noProof/>
              </w:rPr>
              <w:t>-Librarium</w:t>
            </w:r>
            <w:r>
              <w:rPr>
                <w:noProof/>
                <w:webHidden/>
              </w:rPr>
              <w:tab/>
            </w:r>
            <w:r>
              <w:rPr>
                <w:noProof/>
                <w:webHidden/>
              </w:rPr>
              <w:fldChar w:fldCharType="begin"/>
            </w:r>
            <w:r>
              <w:rPr>
                <w:noProof/>
                <w:webHidden/>
              </w:rPr>
              <w:instrText xml:space="preserve"> PAGEREF _Toc163725925 \h </w:instrText>
            </w:r>
            <w:r>
              <w:rPr>
                <w:noProof/>
                <w:webHidden/>
              </w:rPr>
            </w:r>
            <w:r>
              <w:rPr>
                <w:noProof/>
                <w:webHidden/>
              </w:rPr>
              <w:fldChar w:fldCharType="separate"/>
            </w:r>
            <w:r>
              <w:rPr>
                <w:noProof/>
                <w:webHidden/>
              </w:rPr>
              <w:t>14</w:t>
            </w:r>
            <w:r>
              <w:rPr>
                <w:noProof/>
                <w:webHidden/>
              </w:rPr>
              <w:fldChar w:fldCharType="end"/>
            </w:r>
          </w:hyperlink>
        </w:p>
        <w:p w14:paraId="48EFB0CA" w14:textId="71BBA6F3" w:rsidR="00D922AA" w:rsidRDefault="00D922AA">
          <w:pPr>
            <w:pStyle w:val="TJ2"/>
            <w:rPr>
              <w:rFonts w:asciiTheme="minorHAnsi" w:eastAsiaTheme="minorEastAsia" w:hAnsiTheme="minorHAnsi" w:cstheme="minorBidi"/>
              <w:noProof/>
              <w:kern w:val="2"/>
              <w:szCs w:val="24"/>
              <w:lang w:eastAsia="hu-HU"/>
              <w14:ligatures w14:val="standardContextual"/>
            </w:rPr>
          </w:pPr>
          <w:hyperlink w:anchor="_Toc163725926" w:history="1">
            <w:r w:rsidRPr="00C82932">
              <w:rPr>
                <w:rStyle w:val="Hiperhivatkozs"/>
                <w:noProof/>
              </w:rPr>
              <w:t>2.4.</w:t>
            </w:r>
            <w:r>
              <w:rPr>
                <w:rFonts w:asciiTheme="minorHAnsi" w:eastAsiaTheme="minorEastAsia" w:hAnsiTheme="minorHAnsi" w:cstheme="minorBidi"/>
                <w:noProof/>
                <w:kern w:val="2"/>
                <w:szCs w:val="24"/>
                <w:lang w:eastAsia="hu-HU"/>
                <w14:ligatures w14:val="standardContextual"/>
              </w:rPr>
              <w:tab/>
            </w:r>
            <w:r w:rsidRPr="00C82932">
              <w:rPr>
                <w:rStyle w:val="Hiperhivatkozs"/>
                <w:noProof/>
              </w:rPr>
              <w:t>Labyrinth VR</w:t>
            </w:r>
            <w:r>
              <w:rPr>
                <w:noProof/>
                <w:webHidden/>
              </w:rPr>
              <w:tab/>
            </w:r>
            <w:r>
              <w:rPr>
                <w:noProof/>
                <w:webHidden/>
              </w:rPr>
              <w:fldChar w:fldCharType="begin"/>
            </w:r>
            <w:r>
              <w:rPr>
                <w:noProof/>
                <w:webHidden/>
              </w:rPr>
              <w:instrText xml:space="preserve"> PAGEREF _Toc163725926 \h </w:instrText>
            </w:r>
            <w:r>
              <w:rPr>
                <w:noProof/>
                <w:webHidden/>
              </w:rPr>
            </w:r>
            <w:r>
              <w:rPr>
                <w:noProof/>
                <w:webHidden/>
              </w:rPr>
              <w:fldChar w:fldCharType="separate"/>
            </w:r>
            <w:r>
              <w:rPr>
                <w:noProof/>
                <w:webHidden/>
              </w:rPr>
              <w:t>15</w:t>
            </w:r>
            <w:r>
              <w:rPr>
                <w:noProof/>
                <w:webHidden/>
              </w:rPr>
              <w:fldChar w:fldCharType="end"/>
            </w:r>
          </w:hyperlink>
        </w:p>
        <w:p w14:paraId="2E5E0EC6" w14:textId="4E52D644" w:rsidR="00D922AA" w:rsidRDefault="00D922AA">
          <w:pPr>
            <w:pStyle w:val="TJ1"/>
            <w:rPr>
              <w:rFonts w:asciiTheme="minorHAnsi" w:eastAsiaTheme="minorEastAsia" w:hAnsiTheme="minorHAnsi" w:cstheme="minorBidi"/>
              <w:b w:val="0"/>
              <w:bCs w:val="0"/>
              <w:noProof/>
              <w:kern w:val="2"/>
              <w:szCs w:val="24"/>
              <w:lang w:eastAsia="hu-HU"/>
              <w14:ligatures w14:val="standardContextual"/>
            </w:rPr>
          </w:pPr>
          <w:hyperlink w:anchor="_Toc163725927" w:history="1">
            <w:r w:rsidRPr="00C82932">
              <w:rPr>
                <w:rStyle w:val="Hiperhivatkozs"/>
                <w:rFonts w:ascii="Arial" w:hAnsi="Arial"/>
                <w:noProof/>
              </w:rPr>
              <w:t>3.</w:t>
            </w:r>
            <w:r>
              <w:rPr>
                <w:rFonts w:asciiTheme="minorHAnsi" w:eastAsiaTheme="minorEastAsia" w:hAnsiTheme="minorHAnsi" w:cstheme="minorBidi"/>
                <w:b w:val="0"/>
                <w:bCs w:val="0"/>
                <w:noProof/>
                <w:kern w:val="2"/>
                <w:szCs w:val="24"/>
                <w:lang w:eastAsia="hu-HU"/>
                <w14:ligatures w14:val="standardContextual"/>
              </w:rPr>
              <w:tab/>
            </w:r>
            <w:r w:rsidRPr="00C82932">
              <w:rPr>
                <w:rStyle w:val="Hiperhivatkozs"/>
                <w:noProof/>
              </w:rPr>
              <w:t>Fejlesztői környezet</w:t>
            </w:r>
            <w:r>
              <w:rPr>
                <w:noProof/>
                <w:webHidden/>
              </w:rPr>
              <w:tab/>
            </w:r>
            <w:r>
              <w:rPr>
                <w:noProof/>
                <w:webHidden/>
              </w:rPr>
              <w:fldChar w:fldCharType="begin"/>
            </w:r>
            <w:r>
              <w:rPr>
                <w:noProof/>
                <w:webHidden/>
              </w:rPr>
              <w:instrText xml:space="preserve"> PAGEREF _Toc163725927 \h </w:instrText>
            </w:r>
            <w:r>
              <w:rPr>
                <w:noProof/>
                <w:webHidden/>
              </w:rPr>
            </w:r>
            <w:r>
              <w:rPr>
                <w:noProof/>
                <w:webHidden/>
              </w:rPr>
              <w:fldChar w:fldCharType="separate"/>
            </w:r>
            <w:r>
              <w:rPr>
                <w:noProof/>
                <w:webHidden/>
              </w:rPr>
              <w:t>15</w:t>
            </w:r>
            <w:r>
              <w:rPr>
                <w:noProof/>
                <w:webHidden/>
              </w:rPr>
              <w:fldChar w:fldCharType="end"/>
            </w:r>
          </w:hyperlink>
        </w:p>
        <w:p w14:paraId="69699027" w14:textId="72DD0519" w:rsidR="00D922AA" w:rsidRDefault="00D922AA">
          <w:pPr>
            <w:pStyle w:val="TJ2"/>
            <w:rPr>
              <w:rFonts w:asciiTheme="minorHAnsi" w:eastAsiaTheme="minorEastAsia" w:hAnsiTheme="minorHAnsi" w:cstheme="minorBidi"/>
              <w:noProof/>
              <w:kern w:val="2"/>
              <w:szCs w:val="24"/>
              <w:lang w:eastAsia="hu-HU"/>
              <w14:ligatures w14:val="standardContextual"/>
            </w:rPr>
          </w:pPr>
          <w:hyperlink w:anchor="_Toc163725928" w:history="1">
            <w:r w:rsidRPr="00C82932">
              <w:rPr>
                <w:rStyle w:val="Hiperhivatkozs"/>
                <w:noProof/>
              </w:rPr>
              <w:t>3.1.</w:t>
            </w:r>
            <w:r>
              <w:rPr>
                <w:rFonts w:asciiTheme="minorHAnsi" w:eastAsiaTheme="minorEastAsia" w:hAnsiTheme="minorHAnsi" w:cstheme="minorBidi"/>
                <w:noProof/>
                <w:kern w:val="2"/>
                <w:szCs w:val="24"/>
                <w:lang w:eastAsia="hu-HU"/>
                <w14:ligatures w14:val="standardContextual"/>
              </w:rPr>
              <w:tab/>
            </w:r>
            <w:r w:rsidRPr="00C82932">
              <w:rPr>
                <w:rStyle w:val="Hiperhivatkozs"/>
                <w:noProof/>
              </w:rPr>
              <w:t>Bevezetés</w:t>
            </w:r>
            <w:r>
              <w:rPr>
                <w:noProof/>
                <w:webHidden/>
              </w:rPr>
              <w:tab/>
            </w:r>
            <w:r>
              <w:rPr>
                <w:noProof/>
                <w:webHidden/>
              </w:rPr>
              <w:fldChar w:fldCharType="begin"/>
            </w:r>
            <w:r>
              <w:rPr>
                <w:noProof/>
                <w:webHidden/>
              </w:rPr>
              <w:instrText xml:space="preserve"> PAGEREF _Toc163725928 \h </w:instrText>
            </w:r>
            <w:r>
              <w:rPr>
                <w:noProof/>
                <w:webHidden/>
              </w:rPr>
            </w:r>
            <w:r>
              <w:rPr>
                <w:noProof/>
                <w:webHidden/>
              </w:rPr>
              <w:fldChar w:fldCharType="separate"/>
            </w:r>
            <w:r>
              <w:rPr>
                <w:noProof/>
                <w:webHidden/>
              </w:rPr>
              <w:t>15</w:t>
            </w:r>
            <w:r>
              <w:rPr>
                <w:noProof/>
                <w:webHidden/>
              </w:rPr>
              <w:fldChar w:fldCharType="end"/>
            </w:r>
          </w:hyperlink>
        </w:p>
        <w:p w14:paraId="11CC1A49" w14:textId="07505A9E" w:rsidR="00D922AA" w:rsidRDefault="00D922AA">
          <w:pPr>
            <w:pStyle w:val="TJ2"/>
            <w:rPr>
              <w:rFonts w:asciiTheme="minorHAnsi" w:eastAsiaTheme="minorEastAsia" w:hAnsiTheme="minorHAnsi" w:cstheme="minorBidi"/>
              <w:noProof/>
              <w:kern w:val="2"/>
              <w:szCs w:val="24"/>
              <w:lang w:eastAsia="hu-HU"/>
              <w14:ligatures w14:val="standardContextual"/>
            </w:rPr>
          </w:pPr>
          <w:hyperlink w:anchor="_Toc163725929" w:history="1">
            <w:r w:rsidRPr="00C82932">
              <w:rPr>
                <w:rStyle w:val="Hiperhivatkozs"/>
                <w:noProof/>
              </w:rPr>
              <w:t>3.2.</w:t>
            </w:r>
            <w:r>
              <w:rPr>
                <w:rFonts w:asciiTheme="minorHAnsi" w:eastAsiaTheme="minorEastAsia" w:hAnsiTheme="minorHAnsi" w:cstheme="minorBidi"/>
                <w:noProof/>
                <w:kern w:val="2"/>
                <w:szCs w:val="24"/>
                <w:lang w:eastAsia="hu-HU"/>
                <w14:ligatures w14:val="standardContextual"/>
              </w:rPr>
              <w:tab/>
            </w:r>
            <w:r w:rsidRPr="00C82932">
              <w:rPr>
                <w:rStyle w:val="Hiperhivatkozs"/>
                <w:noProof/>
              </w:rPr>
              <w:t>Github</w:t>
            </w:r>
            <w:r>
              <w:rPr>
                <w:noProof/>
                <w:webHidden/>
              </w:rPr>
              <w:tab/>
            </w:r>
            <w:r>
              <w:rPr>
                <w:noProof/>
                <w:webHidden/>
              </w:rPr>
              <w:fldChar w:fldCharType="begin"/>
            </w:r>
            <w:r>
              <w:rPr>
                <w:noProof/>
                <w:webHidden/>
              </w:rPr>
              <w:instrText xml:space="preserve"> PAGEREF _Toc163725929 \h </w:instrText>
            </w:r>
            <w:r>
              <w:rPr>
                <w:noProof/>
                <w:webHidden/>
              </w:rPr>
            </w:r>
            <w:r>
              <w:rPr>
                <w:noProof/>
                <w:webHidden/>
              </w:rPr>
              <w:fldChar w:fldCharType="separate"/>
            </w:r>
            <w:r>
              <w:rPr>
                <w:noProof/>
                <w:webHidden/>
              </w:rPr>
              <w:t>15</w:t>
            </w:r>
            <w:r>
              <w:rPr>
                <w:noProof/>
                <w:webHidden/>
              </w:rPr>
              <w:fldChar w:fldCharType="end"/>
            </w:r>
          </w:hyperlink>
        </w:p>
        <w:p w14:paraId="5E192E7F" w14:textId="7C68BECD" w:rsidR="00D922AA" w:rsidRDefault="00D922AA">
          <w:pPr>
            <w:pStyle w:val="TJ2"/>
            <w:rPr>
              <w:rFonts w:asciiTheme="minorHAnsi" w:eastAsiaTheme="minorEastAsia" w:hAnsiTheme="minorHAnsi" w:cstheme="minorBidi"/>
              <w:noProof/>
              <w:kern w:val="2"/>
              <w:szCs w:val="24"/>
              <w:lang w:eastAsia="hu-HU"/>
              <w14:ligatures w14:val="standardContextual"/>
            </w:rPr>
          </w:pPr>
          <w:hyperlink w:anchor="_Toc163725930" w:history="1">
            <w:r w:rsidRPr="00C82932">
              <w:rPr>
                <w:rStyle w:val="Hiperhivatkozs"/>
                <w:noProof/>
              </w:rPr>
              <w:t>3.3.</w:t>
            </w:r>
            <w:r>
              <w:rPr>
                <w:rFonts w:asciiTheme="minorHAnsi" w:eastAsiaTheme="minorEastAsia" w:hAnsiTheme="minorHAnsi" w:cstheme="minorBidi"/>
                <w:noProof/>
                <w:kern w:val="2"/>
                <w:szCs w:val="24"/>
                <w:lang w:eastAsia="hu-HU"/>
                <w14:ligatures w14:val="standardContextual"/>
              </w:rPr>
              <w:tab/>
            </w:r>
            <w:r w:rsidRPr="00C82932">
              <w:rPr>
                <w:rStyle w:val="Hiperhivatkozs"/>
                <w:noProof/>
              </w:rPr>
              <w:t>Blender</w:t>
            </w:r>
            <w:r>
              <w:rPr>
                <w:noProof/>
                <w:webHidden/>
              </w:rPr>
              <w:tab/>
            </w:r>
            <w:r>
              <w:rPr>
                <w:noProof/>
                <w:webHidden/>
              </w:rPr>
              <w:fldChar w:fldCharType="begin"/>
            </w:r>
            <w:r>
              <w:rPr>
                <w:noProof/>
                <w:webHidden/>
              </w:rPr>
              <w:instrText xml:space="preserve"> PAGEREF _Toc163725930 \h </w:instrText>
            </w:r>
            <w:r>
              <w:rPr>
                <w:noProof/>
                <w:webHidden/>
              </w:rPr>
            </w:r>
            <w:r>
              <w:rPr>
                <w:noProof/>
                <w:webHidden/>
              </w:rPr>
              <w:fldChar w:fldCharType="separate"/>
            </w:r>
            <w:r>
              <w:rPr>
                <w:noProof/>
                <w:webHidden/>
              </w:rPr>
              <w:t>16</w:t>
            </w:r>
            <w:r>
              <w:rPr>
                <w:noProof/>
                <w:webHidden/>
              </w:rPr>
              <w:fldChar w:fldCharType="end"/>
            </w:r>
          </w:hyperlink>
        </w:p>
        <w:p w14:paraId="07199F06" w14:textId="77856EF6" w:rsidR="00D922AA" w:rsidRDefault="00D922AA">
          <w:pPr>
            <w:pStyle w:val="TJ2"/>
            <w:rPr>
              <w:rFonts w:asciiTheme="minorHAnsi" w:eastAsiaTheme="minorEastAsia" w:hAnsiTheme="minorHAnsi" w:cstheme="minorBidi"/>
              <w:noProof/>
              <w:kern w:val="2"/>
              <w:szCs w:val="24"/>
              <w:lang w:eastAsia="hu-HU"/>
              <w14:ligatures w14:val="standardContextual"/>
            </w:rPr>
          </w:pPr>
          <w:hyperlink w:anchor="_Toc163725931" w:history="1">
            <w:r w:rsidRPr="00C82932">
              <w:rPr>
                <w:rStyle w:val="Hiperhivatkozs"/>
                <w:noProof/>
              </w:rPr>
              <w:t>3.4.</w:t>
            </w:r>
            <w:r>
              <w:rPr>
                <w:rFonts w:asciiTheme="minorHAnsi" w:eastAsiaTheme="minorEastAsia" w:hAnsiTheme="minorHAnsi" w:cstheme="minorBidi"/>
                <w:noProof/>
                <w:kern w:val="2"/>
                <w:szCs w:val="24"/>
                <w:lang w:eastAsia="hu-HU"/>
                <w14:ligatures w14:val="standardContextual"/>
              </w:rPr>
              <w:tab/>
            </w:r>
            <w:r w:rsidRPr="00C82932">
              <w:rPr>
                <w:rStyle w:val="Hiperhivatkozs"/>
                <w:noProof/>
              </w:rPr>
              <w:t>Github Copilot</w:t>
            </w:r>
            <w:r>
              <w:rPr>
                <w:noProof/>
                <w:webHidden/>
              </w:rPr>
              <w:tab/>
            </w:r>
            <w:r>
              <w:rPr>
                <w:noProof/>
                <w:webHidden/>
              </w:rPr>
              <w:fldChar w:fldCharType="begin"/>
            </w:r>
            <w:r>
              <w:rPr>
                <w:noProof/>
                <w:webHidden/>
              </w:rPr>
              <w:instrText xml:space="preserve"> PAGEREF _Toc163725931 \h </w:instrText>
            </w:r>
            <w:r>
              <w:rPr>
                <w:noProof/>
                <w:webHidden/>
              </w:rPr>
            </w:r>
            <w:r>
              <w:rPr>
                <w:noProof/>
                <w:webHidden/>
              </w:rPr>
              <w:fldChar w:fldCharType="separate"/>
            </w:r>
            <w:r>
              <w:rPr>
                <w:noProof/>
                <w:webHidden/>
              </w:rPr>
              <w:t>17</w:t>
            </w:r>
            <w:r>
              <w:rPr>
                <w:noProof/>
                <w:webHidden/>
              </w:rPr>
              <w:fldChar w:fldCharType="end"/>
            </w:r>
          </w:hyperlink>
        </w:p>
        <w:p w14:paraId="7CF65755" w14:textId="356207A6" w:rsidR="00D922AA" w:rsidRDefault="00D922AA">
          <w:pPr>
            <w:pStyle w:val="TJ2"/>
            <w:rPr>
              <w:rFonts w:asciiTheme="minorHAnsi" w:eastAsiaTheme="minorEastAsia" w:hAnsiTheme="minorHAnsi" w:cstheme="minorBidi"/>
              <w:noProof/>
              <w:kern w:val="2"/>
              <w:szCs w:val="24"/>
              <w:lang w:eastAsia="hu-HU"/>
              <w14:ligatures w14:val="standardContextual"/>
            </w:rPr>
          </w:pPr>
          <w:hyperlink w:anchor="_Toc163725932" w:history="1">
            <w:r w:rsidRPr="00C82932">
              <w:rPr>
                <w:rStyle w:val="Hiperhivatkozs"/>
                <w:noProof/>
              </w:rPr>
              <w:t>3.5.</w:t>
            </w:r>
            <w:r>
              <w:rPr>
                <w:rFonts w:asciiTheme="minorHAnsi" w:eastAsiaTheme="minorEastAsia" w:hAnsiTheme="minorHAnsi" w:cstheme="minorBidi"/>
                <w:noProof/>
                <w:kern w:val="2"/>
                <w:szCs w:val="24"/>
                <w:lang w:eastAsia="hu-HU"/>
                <w14:ligatures w14:val="standardContextual"/>
              </w:rPr>
              <w:tab/>
            </w:r>
            <w:r w:rsidRPr="00C82932">
              <w:rPr>
                <w:rStyle w:val="Hiperhivatkozs"/>
                <w:noProof/>
              </w:rPr>
              <w:t>Unity</w:t>
            </w:r>
            <w:r>
              <w:rPr>
                <w:noProof/>
                <w:webHidden/>
              </w:rPr>
              <w:tab/>
            </w:r>
            <w:r>
              <w:rPr>
                <w:noProof/>
                <w:webHidden/>
              </w:rPr>
              <w:fldChar w:fldCharType="begin"/>
            </w:r>
            <w:r>
              <w:rPr>
                <w:noProof/>
                <w:webHidden/>
              </w:rPr>
              <w:instrText xml:space="preserve"> PAGEREF _Toc163725932 \h </w:instrText>
            </w:r>
            <w:r>
              <w:rPr>
                <w:noProof/>
                <w:webHidden/>
              </w:rPr>
            </w:r>
            <w:r>
              <w:rPr>
                <w:noProof/>
                <w:webHidden/>
              </w:rPr>
              <w:fldChar w:fldCharType="separate"/>
            </w:r>
            <w:r>
              <w:rPr>
                <w:noProof/>
                <w:webHidden/>
              </w:rPr>
              <w:t>17</w:t>
            </w:r>
            <w:r>
              <w:rPr>
                <w:noProof/>
                <w:webHidden/>
              </w:rPr>
              <w:fldChar w:fldCharType="end"/>
            </w:r>
          </w:hyperlink>
        </w:p>
        <w:p w14:paraId="118153E3" w14:textId="3443234C" w:rsidR="00D922AA" w:rsidRDefault="00D922AA" w:rsidP="00D922AA">
          <w:pPr>
            <w:pStyle w:val="TJ3"/>
            <w:rPr>
              <w:rFonts w:asciiTheme="minorHAnsi" w:eastAsiaTheme="minorEastAsia" w:hAnsiTheme="minorHAnsi" w:cstheme="minorBidi"/>
              <w:noProof/>
              <w:kern w:val="2"/>
              <w:szCs w:val="24"/>
              <w:lang w:eastAsia="hu-HU"/>
              <w14:ligatures w14:val="standardContextual"/>
            </w:rPr>
          </w:pPr>
          <w:hyperlink w:anchor="_Toc163725933" w:history="1">
            <w:r w:rsidRPr="00C82932">
              <w:rPr>
                <w:rStyle w:val="Hiperhivatkozs"/>
                <w:noProof/>
              </w:rPr>
              <w:t>3.5.1.</w:t>
            </w:r>
            <w:r>
              <w:rPr>
                <w:rFonts w:asciiTheme="minorHAnsi" w:eastAsiaTheme="minorEastAsia" w:hAnsiTheme="minorHAnsi" w:cstheme="minorBidi"/>
                <w:noProof/>
                <w:kern w:val="2"/>
                <w:szCs w:val="24"/>
                <w:lang w:eastAsia="hu-HU"/>
                <w14:ligatures w14:val="standardContextual"/>
              </w:rPr>
              <w:tab/>
            </w:r>
            <w:r w:rsidRPr="00C82932">
              <w:rPr>
                <w:rStyle w:val="Hiperhivatkozs"/>
                <w:noProof/>
              </w:rPr>
              <w:t>OpenXR</w:t>
            </w:r>
            <w:r>
              <w:rPr>
                <w:noProof/>
                <w:webHidden/>
              </w:rPr>
              <w:tab/>
            </w:r>
            <w:r>
              <w:rPr>
                <w:noProof/>
                <w:webHidden/>
              </w:rPr>
              <w:fldChar w:fldCharType="begin"/>
            </w:r>
            <w:r>
              <w:rPr>
                <w:noProof/>
                <w:webHidden/>
              </w:rPr>
              <w:instrText xml:space="preserve"> PAGEREF _Toc163725933 \h </w:instrText>
            </w:r>
            <w:r>
              <w:rPr>
                <w:noProof/>
                <w:webHidden/>
              </w:rPr>
            </w:r>
            <w:r>
              <w:rPr>
                <w:noProof/>
                <w:webHidden/>
              </w:rPr>
              <w:fldChar w:fldCharType="separate"/>
            </w:r>
            <w:r>
              <w:rPr>
                <w:noProof/>
                <w:webHidden/>
              </w:rPr>
              <w:t>18</w:t>
            </w:r>
            <w:r>
              <w:rPr>
                <w:noProof/>
                <w:webHidden/>
              </w:rPr>
              <w:fldChar w:fldCharType="end"/>
            </w:r>
          </w:hyperlink>
        </w:p>
        <w:p w14:paraId="297BF69F" w14:textId="33D9F5FD" w:rsidR="00D922AA" w:rsidRDefault="00D922AA" w:rsidP="00D922AA">
          <w:pPr>
            <w:pStyle w:val="TJ3"/>
            <w:rPr>
              <w:rFonts w:asciiTheme="minorHAnsi" w:eastAsiaTheme="minorEastAsia" w:hAnsiTheme="minorHAnsi" w:cstheme="minorBidi"/>
              <w:noProof/>
              <w:kern w:val="2"/>
              <w:szCs w:val="24"/>
              <w:lang w:eastAsia="hu-HU"/>
              <w14:ligatures w14:val="standardContextual"/>
            </w:rPr>
          </w:pPr>
          <w:hyperlink w:anchor="_Toc163725934" w:history="1">
            <w:r w:rsidRPr="00C82932">
              <w:rPr>
                <w:rStyle w:val="Hiperhivatkozs"/>
                <w:noProof/>
              </w:rPr>
              <w:t>3.5.2.</w:t>
            </w:r>
            <w:r>
              <w:rPr>
                <w:rFonts w:asciiTheme="minorHAnsi" w:eastAsiaTheme="minorEastAsia" w:hAnsiTheme="minorHAnsi" w:cstheme="minorBidi"/>
                <w:noProof/>
                <w:kern w:val="2"/>
                <w:szCs w:val="24"/>
                <w:lang w:eastAsia="hu-HU"/>
                <w14:ligatures w14:val="standardContextual"/>
              </w:rPr>
              <w:tab/>
            </w:r>
            <w:r w:rsidRPr="00C82932">
              <w:rPr>
                <w:rStyle w:val="Hiperhivatkozs"/>
                <w:noProof/>
              </w:rPr>
              <w:t>XR ToolKit</w:t>
            </w:r>
            <w:r>
              <w:rPr>
                <w:noProof/>
                <w:webHidden/>
              </w:rPr>
              <w:tab/>
            </w:r>
            <w:r>
              <w:rPr>
                <w:noProof/>
                <w:webHidden/>
              </w:rPr>
              <w:fldChar w:fldCharType="begin"/>
            </w:r>
            <w:r>
              <w:rPr>
                <w:noProof/>
                <w:webHidden/>
              </w:rPr>
              <w:instrText xml:space="preserve"> PAGEREF _Toc163725934 \h </w:instrText>
            </w:r>
            <w:r>
              <w:rPr>
                <w:noProof/>
                <w:webHidden/>
              </w:rPr>
            </w:r>
            <w:r>
              <w:rPr>
                <w:noProof/>
                <w:webHidden/>
              </w:rPr>
              <w:fldChar w:fldCharType="separate"/>
            </w:r>
            <w:r>
              <w:rPr>
                <w:noProof/>
                <w:webHidden/>
              </w:rPr>
              <w:t>19</w:t>
            </w:r>
            <w:r>
              <w:rPr>
                <w:noProof/>
                <w:webHidden/>
              </w:rPr>
              <w:fldChar w:fldCharType="end"/>
            </w:r>
          </w:hyperlink>
        </w:p>
        <w:p w14:paraId="13B0EC5C" w14:textId="73F91DB8" w:rsidR="00D922AA" w:rsidRDefault="00D922AA" w:rsidP="00D922AA">
          <w:pPr>
            <w:pStyle w:val="TJ3"/>
            <w:rPr>
              <w:rFonts w:asciiTheme="minorHAnsi" w:eastAsiaTheme="minorEastAsia" w:hAnsiTheme="minorHAnsi" w:cstheme="minorBidi"/>
              <w:noProof/>
              <w:kern w:val="2"/>
              <w:szCs w:val="24"/>
              <w:lang w:eastAsia="hu-HU"/>
              <w14:ligatures w14:val="standardContextual"/>
            </w:rPr>
          </w:pPr>
          <w:hyperlink w:anchor="_Toc163725935" w:history="1">
            <w:r w:rsidRPr="00C82932">
              <w:rPr>
                <w:rStyle w:val="Hiperhivatkozs"/>
                <w:noProof/>
              </w:rPr>
              <w:t>3.5.3.</w:t>
            </w:r>
            <w:r>
              <w:rPr>
                <w:rFonts w:asciiTheme="minorHAnsi" w:eastAsiaTheme="minorEastAsia" w:hAnsiTheme="minorHAnsi" w:cstheme="minorBidi"/>
                <w:noProof/>
                <w:kern w:val="2"/>
                <w:szCs w:val="24"/>
                <w:lang w:eastAsia="hu-HU"/>
                <w14:ligatures w14:val="standardContextual"/>
              </w:rPr>
              <w:tab/>
            </w:r>
            <w:r w:rsidRPr="00C82932">
              <w:rPr>
                <w:rStyle w:val="Hiperhivatkozs"/>
                <w:noProof/>
              </w:rPr>
              <w:t>C#</w:t>
            </w:r>
            <w:r>
              <w:rPr>
                <w:noProof/>
                <w:webHidden/>
              </w:rPr>
              <w:tab/>
            </w:r>
            <w:r>
              <w:rPr>
                <w:noProof/>
                <w:webHidden/>
              </w:rPr>
              <w:fldChar w:fldCharType="begin"/>
            </w:r>
            <w:r>
              <w:rPr>
                <w:noProof/>
                <w:webHidden/>
              </w:rPr>
              <w:instrText xml:space="preserve"> PAGEREF _Toc163725935 \h </w:instrText>
            </w:r>
            <w:r>
              <w:rPr>
                <w:noProof/>
                <w:webHidden/>
              </w:rPr>
            </w:r>
            <w:r>
              <w:rPr>
                <w:noProof/>
                <w:webHidden/>
              </w:rPr>
              <w:fldChar w:fldCharType="separate"/>
            </w:r>
            <w:r>
              <w:rPr>
                <w:noProof/>
                <w:webHidden/>
              </w:rPr>
              <w:t>19</w:t>
            </w:r>
            <w:r>
              <w:rPr>
                <w:noProof/>
                <w:webHidden/>
              </w:rPr>
              <w:fldChar w:fldCharType="end"/>
            </w:r>
          </w:hyperlink>
        </w:p>
        <w:p w14:paraId="05683A8D" w14:textId="43D08177" w:rsidR="00D922AA" w:rsidRDefault="00D922AA" w:rsidP="00D922AA">
          <w:pPr>
            <w:pStyle w:val="TJ3"/>
            <w:rPr>
              <w:rFonts w:asciiTheme="minorHAnsi" w:eastAsiaTheme="minorEastAsia" w:hAnsiTheme="minorHAnsi" w:cstheme="minorBidi"/>
              <w:noProof/>
              <w:kern w:val="2"/>
              <w:szCs w:val="24"/>
              <w:lang w:eastAsia="hu-HU"/>
              <w14:ligatures w14:val="standardContextual"/>
            </w:rPr>
          </w:pPr>
          <w:hyperlink w:anchor="_Toc163725936" w:history="1">
            <w:r w:rsidRPr="00C82932">
              <w:rPr>
                <w:rStyle w:val="Hiperhivatkozs"/>
                <w:noProof/>
              </w:rPr>
              <w:t>3.5.4.</w:t>
            </w:r>
            <w:r>
              <w:rPr>
                <w:rFonts w:asciiTheme="minorHAnsi" w:eastAsiaTheme="minorEastAsia" w:hAnsiTheme="minorHAnsi" w:cstheme="minorBidi"/>
                <w:noProof/>
                <w:kern w:val="2"/>
                <w:szCs w:val="24"/>
                <w:lang w:eastAsia="hu-HU"/>
                <w14:ligatures w14:val="standardContextual"/>
              </w:rPr>
              <w:tab/>
            </w:r>
            <w:r w:rsidRPr="00C82932">
              <w:rPr>
                <w:rStyle w:val="Hiperhivatkozs"/>
                <w:noProof/>
              </w:rPr>
              <w:t>Oculus Quest 2</w:t>
            </w:r>
            <w:r>
              <w:rPr>
                <w:noProof/>
                <w:webHidden/>
              </w:rPr>
              <w:tab/>
            </w:r>
            <w:r>
              <w:rPr>
                <w:noProof/>
                <w:webHidden/>
              </w:rPr>
              <w:fldChar w:fldCharType="begin"/>
            </w:r>
            <w:r>
              <w:rPr>
                <w:noProof/>
                <w:webHidden/>
              </w:rPr>
              <w:instrText xml:space="preserve"> PAGEREF _Toc163725936 \h </w:instrText>
            </w:r>
            <w:r>
              <w:rPr>
                <w:noProof/>
                <w:webHidden/>
              </w:rPr>
            </w:r>
            <w:r>
              <w:rPr>
                <w:noProof/>
                <w:webHidden/>
              </w:rPr>
              <w:fldChar w:fldCharType="separate"/>
            </w:r>
            <w:r>
              <w:rPr>
                <w:noProof/>
                <w:webHidden/>
              </w:rPr>
              <w:t>19</w:t>
            </w:r>
            <w:r>
              <w:rPr>
                <w:noProof/>
                <w:webHidden/>
              </w:rPr>
              <w:fldChar w:fldCharType="end"/>
            </w:r>
          </w:hyperlink>
        </w:p>
        <w:p w14:paraId="0A9ADE63" w14:textId="20661489" w:rsidR="00D922AA" w:rsidRDefault="00D922AA">
          <w:pPr>
            <w:pStyle w:val="TJ2"/>
            <w:rPr>
              <w:rFonts w:asciiTheme="minorHAnsi" w:eastAsiaTheme="minorEastAsia" w:hAnsiTheme="minorHAnsi" w:cstheme="minorBidi"/>
              <w:noProof/>
              <w:kern w:val="2"/>
              <w:szCs w:val="24"/>
              <w:lang w:eastAsia="hu-HU"/>
              <w14:ligatures w14:val="standardContextual"/>
            </w:rPr>
          </w:pPr>
          <w:hyperlink w:anchor="_Toc163725937" w:history="1">
            <w:r w:rsidRPr="00C82932">
              <w:rPr>
                <w:rStyle w:val="Hiperhivatkozs"/>
                <w:noProof/>
              </w:rPr>
              <w:t>3.6.</w:t>
            </w:r>
            <w:r>
              <w:rPr>
                <w:rFonts w:asciiTheme="minorHAnsi" w:eastAsiaTheme="minorEastAsia" w:hAnsiTheme="minorHAnsi" w:cstheme="minorBidi"/>
                <w:noProof/>
                <w:kern w:val="2"/>
                <w:szCs w:val="24"/>
                <w:lang w:eastAsia="hu-HU"/>
                <w14:ligatures w14:val="standardContextual"/>
              </w:rPr>
              <w:tab/>
            </w:r>
            <w:r w:rsidRPr="00C82932">
              <w:rPr>
                <w:rStyle w:val="Hiperhivatkozs"/>
                <w:noProof/>
              </w:rPr>
              <w:t>MYSQL</w:t>
            </w:r>
            <w:r>
              <w:rPr>
                <w:noProof/>
                <w:webHidden/>
              </w:rPr>
              <w:tab/>
            </w:r>
            <w:r>
              <w:rPr>
                <w:noProof/>
                <w:webHidden/>
              </w:rPr>
              <w:fldChar w:fldCharType="begin"/>
            </w:r>
            <w:r>
              <w:rPr>
                <w:noProof/>
                <w:webHidden/>
              </w:rPr>
              <w:instrText xml:space="preserve"> PAGEREF _Toc163725937 \h </w:instrText>
            </w:r>
            <w:r>
              <w:rPr>
                <w:noProof/>
                <w:webHidden/>
              </w:rPr>
            </w:r>
            <w:r>
              <w:rPr>
                <w:noProof/>
                <w:webHidden/>
              </w:rPr>
              <w:fldChar w:fldCharType="separate"/>
            </w:r>
            <w:r>
              <w:rPr>
                <w:noProof/>
                <w:webHidden/>
              </w:rPr>
              <w:t>20</w:t>
            </w:r>
            <w:r>
              <w:rPr>
                <w:noProof/>
                <w:webHidden/>
              </w:rPr>
              <w:fldChar w:fldCharType="end"/>
            </w:r>
          </w:hyperlink>
        </w:p>
        <w:p w14:paraId="7252210D" w14:textId="644B26D8" w:rsidR="00D922AA" w:rsidRDefault="00D922AA">
          <w:pPr>
            <w:pStyle w:val="TJ1"/>
            <w:rPr>
              <w:rFonts w:asciiTheme="minorHAnsi" w:eastAsiaTheme="minorEastAsia" w:hAnsiTheme="minorHAnsi" w:cstheme="minorBidi"/>
              <w:b w:val="0"/>
              <w:bCs w:val="0"/>
              <w:noProof/>
              <w:kern w:val="2"/>
              <w:szCs w:val="24"/>
              <w:lang w:eastAsia="hu-HU"/>
              <w14:ligatures w14:val="standardContextual"/>
            </w:rPr>
          </w:pPr>
          <w:hyperlink w:anchor="_Toc163725938" w:history="1">
            <w:r w:rsidRPr="00C82932">
              <w:rPr>
                <w:rStyle w:val="Hiperhivatkozs"/>
                <w:rFonts w:ascii="Arial" w:hAnsi="Arial"/>
                <w:noProof/>
              </w:rPr>
              <w:t>4.</w:t>
            </w:r>
            <w:r>
              <w:rPr>
                <w:rFonts w:asciiTheme="minorHAnsi" w:eastAsiaTheme="minorEastAsia" w:hAnsiTheme="minorHAnsi" w:cstheme="minorBidi"/>
                <w:b w:val="0"/>
                <w:bCs w:val="0"/>
                <w:noProof/>
                <w:kern w:val="2"/>
                <w:szCs w:val="24"/>
                <w:lang w:eastAsia="hu-HU"/>
                <w14:ligatures w14:val="standardContextual"/>
              </w:rPr>
              <w:tab/>
            </w:r>
            <w:r w:rsidRPr="00C82932">
              <w:rPr>
                <w:rStyle w:val="Hiperhivatkozs"/>
                <w:noProof/>
              </w:rPr>
              <w:t>Alkalmazás bemutatása</w:t>
            </w:r>
            <w:r>
              <w:rPr>
                <w:noProof/>
                <w:webHidden/>
              </w:rPr>
              <w:tab/>
            </w:r>
            <w:r>
              <w:rPr>
                <w:noProof/>
                <w:webHidden/>
              </w:rPr>
              <w:fldChar w:fldCharType="begin"/>
            </w:r>
            <w:r>
              <w:rPr>
                <w:noProof/>
                <w:webHidden/>
              </w:rPr>
              <w:instrText xml:space="preserve"> PAGEREF _Toc163725938 \h </w:instrText>
            </w:r>
            <w:r>
              <w:rPr>
                <w:noProof/>
                <w:webHidden/>
              </w:rPr>
            </w:r>
            <w:r>
              <w:rPr>
                <w:noProof/>
                <w:webHidden/>
              </w:rPr>
              <w:fldChar w:fldCharType="separate"/>
            </w:r>
            <w:r>
              <w:rPr>
                <w:noProof/>
                <w:webHidden/>
              </w:rPr>
              <w:t>21</w:t>
            </w:r>
            <w:r>
              <w:rPr>
                <w:noProof/>
                <w:webHidden/>
              </w:rPr>
              <w:fldChar w:fldCharType="end"/>
            </w:r>
          </w:hyperlink>
        </w:p>
        <w:p w14:paraId="53CAEC8D" w14:textId="6495D75C" w:rsidR="00D922AA" w:rsidRDefault="00D922AA">
          <w:pPr>
            <w:pStyle w:val="TJ2"/>
            <w:rPr>
              <w:rFonts w:asciiTheme="minorHAnsi" w:eastAsiaTheme="minorEastAsia" w:hAnsiTheme="minorHAnsi" w:cstheme="minorBidi"/>
              <w:noProof/>
              <w:kern w:val="2"/>
              <w:szCs w:val="24"/>
              <w:lang w:eastAsia="hu-HU"/>
              <w14:ligatures w14:val="standardContextual"/>
            </w:rPr>
          </w:pPr>
          <w:hyperlink w:anchor="_Toc163725939" w:history="1">
            <w:r w:rsidRPr="00C82932">
              <w:rPr>
                <w:rStyle w:val="Hiperhivatkozs"/>
                <w:noProof/>
              </w:rPr>
              <w:t>4.1.</w:t>
            </w:r>
            <w:r>
              <w:rPr>
                <w:rFonts w:asciiTheme="minorHAnsi" w:eastAsiaTheme="minorEastAsia" w:hAnsiTheme="minorHAnsi" w:cstheme="minorBidi"/>
                <w:noProof/>
                <w:kern w:val="2"/>
                <w:szCs w:val="24"/>
                <w:lang w:eastAsia="hu-HU"/>
                <w14:ligatures w14:val="standardContextual"/>
              </w:rPr>
              <w:tab/>
            </w:r>
            <w:r w:rsidRPr="00C82932">
              <w:rPr>
                <w:rStyle w:val="Hiperhivatkozs"/>
                <w:noProof/>
              </w:rPr>
              <w:t>Memória játékok</w:t>
            </w:r>
            <w:r>
              <w:rPr>
                <w:noProof/>
                <w:webHidden/>
              </w:rPr>
              <w:tab/>
            </w:r>
            <w:r>
              <w:rPr>
                <w:noProof/>
                <w:webHidden/>
              </w:rPr>
              <w:fldChar w:fldCharType="begin"/>
            </w:r>
            <w:r>
              <w:rPr>
                <w:noProof/>
                <w:webHidden/>
              </w:rPr>
              <w:instrText xml:space="preserve"> PAGEREF _Toc163725939 \h </w:instrText>
            </w:r>
            <w:r>
              <w:rPr>
                <w:noProof/>
                <w:webHidden/>
              </w:rPr>
            </w:r>
            <w:r>
              <w:rPr>
                <w:noProof/>
                <w:webHidden/>
              </w:rPr>
              <w:fldChar w:fldCharType="separate"/>
            </w:r>
            <w:r>
              <w:rPr>
                <w:noProof/>
                <w:webHidden/>
              </w:rPr>
              <w:t>22</w:t>
            </w:r>
            <w:r>
              <w:rPr>
                <w:noProof/>
                <w:webHidden/>
              </w:rPr>
              <w:fldChar w:fldCharType="end"/>
            </w:r>
          </w:hyperlink>
        </w:p>
        <w:p w14:paraId="2AE1CE97" w14:textId="459C92B3" w:rsidR="00D922AA" w:rsidRDefault="00D922AA" w:rsidP="00D922AA">
          <w:pPr>
            <w:pStyle w:val="TJ3"/>
            <w:rPr>
              <w:rFonts w:asciiTheme="minorHAnsi" w:eastAsiaTheme="minorEastAsia" w:hAnsiTheme="minorHAnsi" w:cstheme="minorBidi"/>
              <w:noProof/>
              <w:kern w:val="2"/>
              <w:szCs w:val="24"/>
              <w:lang w:eastAsia="hu-HU"/>
              <w14:ligatures w14:val="standardContextual"/>
            </w:rPr>
          </w:pPr>
          <w:hyperlink w:anchor="_Toc163725940" w:history="1">
            <w:r w:rsidRPr="00C82932">
              <w:rPr>
                <w:rStyle w:val="Hiperhivatkozs"/>
                <w:noProof/>
              </w:rPr>
              <w:t>4.1.1.</w:t>
            </w:r>
            <w:r>
              <w:rPr>
                <w:rFonts w:asciiTheme="minorHAnsi" w:eastAsiaTheme="minorEastAsia" w:hAnsiTheme="minorHAnsi" w:cstheme="minorBidi"/>
                <w:noProof/>
                <w:kern w:val="2"/>
                <w:szCs w:val="24"/>
                <w:lang w:eastAsia="hu-HU"/>
                <w14:ligatures w14:val="standardContextual"/>
              </w:rPr>
              <w:tab/>
            </w:r>
            <w:r w:rsidRPr="00C82932">
              <w:rPr>
                <w:rStyle w:val="Hiperhivatkozs"/>
                <w:noProof/>
              </w:rPr>
              <w:t>Simon game</w:t>
            </w:r>
            <w:r>
              <w:rPr>
                <w:noProof/>
                <w:webHidden/>
              </w:rPr>
              <w:tab/>
            </w:r>
            <w:r>
              <w:rPr>
                <w:noProof/>
                <w:webHidden/>
              </w:rPr>
              <w:fldChar w:fldCharType="begin"/>
            </w:r>
            <w:r>
              <w:rPr>
                <w:noProof/>
                <w:webHidden/>
              </w:rPr>
              <w:instrText xml:space="preserve"> PAGEREF _Toc163725940 \h </w:instrText>
            </w:r>
            <w:r>
              <w:rPr>
                <w:noProof/>
                <w:webHidden/>
              </w:rPr>
            </w:r>
            <w:r>
              <w:rPr>
                <w:noProof/>
                <w:webHidden/>
              </w:rPr>
              <w:fldChar w:fldCharType="separate"/>
            </w:r>
            <w:r>
              <w:rPr>
                <w:noProof/>
                <w:webHidden/>
              </w:rPr>
              <w:t>22</w:t>
            </w:r>
            <w:r>
              <w:rPr>
                <w:noProof/>
                <w:webHidden/>
              </w:rPr>
              <w:fldChar w:fldCharType="end"/>
            </w:r>
          </w:hyperlink>
        </w:p>
        <w:p w14:paraId="33BF49E1" w14:textId="32F9C738" w:rsidR="00D922AA" w:rsidRDefault="00D922AA" w:rsidP="00D922AA">
          <w:pPr>
            <w:pStyle w:val="TJ3"/>
            <w:rPr>
              <w:rFonts w:asciiTheme="minorHAnsi" w:eastAsiaTheme="minorEastAsia" w:hAnsiTheme="minorHAnsi" w:cstheme="minorBidi"/>
              <w:noProof/>
              <w:kern w:val="2"/>
              <w:szCs w:val="24"/>
              <w:lang w:eastAsia="hu-HU"/>
              <w14:ligatures w14:val="standardContextual"/>
            </w:rPr>
          </w:pPr>
          <w:hyperlink w:anchor="_Toc163725941" w:history="1">
            <w:r w:rsidRPr="00C82932">
              <w:rPr>
                <w:rStyle w:val="Hiperhivatkozs"/>
                <w:bCs/>
                <w:noProof/>
              </w:rPr>
              <w:t>4.1.2.</w:t>
            </w:r>
            <w:r>
              <w:rPr>
                <w:rFonts w:asciiTheme="minorHAnsi" w:eastAsiaTheme="minorEastAsia" w:hAnsiTheme="minorHAnsi" w:cstheme="minorBidi"/>
                <w:noProof/>
                <w:kern w:val="2"/>
                <w:szCs w:val="24"/>
                <w:lang w:eastAsia="hu-HU"/>
                <w14:ligatures w14:val="standardContextual"/>
              </w:rPr>
              <w:tab/>
            </w:r>
            <w:r w:rsidRPr="00C82932">
              <w:rPr>
                <w:rStyle w:val="Hiperhivatkozs"/>
                <w:noProof/>
              </w:rPr>
              <w:t>A bevásárló játék első feladata</w:t>
            </w:r>
            <w:r>
              <w:rPr>
                <w:noProof/>
                <w:webHidden/>
              </w:rPr>
              <w:tab/>
            </w:r>
            <w:r>
              <w:rPr>
                <w:noProof/>
                <w:webHidden/>
              </w:rPr>
              <w:fldChar w:fldCharType="begin"/>
            </w:r>
            <w:r>
              <w:rPr>
                <w:noProof/>
                <w:webHidden/>
              </w:rPr>
              <w:instrText xml:space="preserve"> PAGEREF _Toc163725941 \h </w:instrText>
            </w:r>
            <w:r>
              <w:rPr>
                <w:noProof/>
                <w:webHidden/>
              </w:rPr>
            </w:r>
            <w:r>
              <w:rPr>
                <w:noProof/>
                <w:webHidden/>
              </w:rPr>
              <w:fldChar w:fldCharType="separate"/>
            </w:r>
            <w:r>
              <w:rPr>
                <w:noProof/>
                <w:webHidden/>
              </w:rPr>
              <w:t>23</w:t>
            </w:r>
            <w:r>
              <w:rPr>
                <w:noProof/>
                <w:webHidden/>
              </w:rPr>
              <w:fldChar w:fldCharType="end"/>
            </w:r>
          </w:hyperlink>
        </w:p>
        <w:p w14:paraId="4C81FA1B" w14:textId="33EF28F7" w:rsidR="00D922AA" w:rsidRDefault="00D922AA">
          <w:pPr>
            <w:pStyle w:val="TJ1"/>
            <w:rPr>
              <w:rFonts w:asciiTheme="minorHAnsi" w:eastAsiaTheme="minorEastAsia" w:hAnsiTheme="minorHAnsi" w:cstheme="minorBidi"/>
              <w:b w:val="0"/>
              <w:bCs w:val="0"/>
              <w:noProof/>
              <w:kern w:val="2"/>
              <w:szCs w:val="24"/>
              <w:lang w:eastAsia="hu-HU"/>
              <w14:ligatures w14:val="standardContextual"/>
            </w:rPr>
          </w:pPr>
          <w:hyperlink w:anchor="_Toc163725942" w:history="1">
            <w:r w:rsidRPr="00C82932">
              <w:rPr>
                <w:rStyle w:val="Hiperhivatkozs"/>
                <w:rFonts w:ascii="Arial" w:hAnsi="Arial"/>
                <w:noProof/>
              </w:rPr>
              <w:t>5.</w:t>
            </w:r>
            <w:r>
              <w:rPr>
                <w:rFonts w:asciiTheme="minorHAnsi" w:eastAsiaTheme="minorEastAsia" w:hAnsiTheme="minorHAnsi" w:cstheme="minorBidi"/>
                <w:b w:val="0"/>
                <w:bCs w:val="0"/>
                <w:noProof/>
                <w:kern w:val="2"/>
                <w:szCs w:val="24"/>
                <w:lang w:eastAsia="hu-HU"/>
                <w14:ligatures w14:val="standardContextual"/>
              </w:rPr>
              <w:tab/>
            </w:r>
            <w:r w:rsidRPr="00C82932">
              <w:rPr>
                <w:rStyle w:val="Hiperhivatkozs"/>
                <w:noProof/>
              </w:rPr>
              <w:t>Funkciók bemutatása</w:t>
            </w:r>
            <w:r>
              <w:rPr>
                <w:noProof/>
                <w:webHidden/>
              </w:rPr>
              <w:tab/>
            </w:r>
            <w:r>
              <w:rPr>
                <w:noProof/>
                <w:webHidden/>
              </w:rPr>
              <w:fldChar w:fldCharType="begin"/>
            </w:r>
            <w:r>
              <w:rPr>
                <w:noProof/>
                <w:webHidden/>
              </w:rPr>
              <w:instrText xml:space="preserve"> PAGEREF _Toc163725942 \h </w:instrText>
            </w:r>
            <w:r>
              <w:rPr>
                <w:noProof/>
                <w:webHidden/>
              </w:rPr>
            </w:r>
            <w:r>
              <w:rPr>
                <w:noProof/>
                <w:webHidden/>
              </w:rPr>
              <w:fldChar w:fldCharType="separate"/>
            </w:r>
            <w:r>
              <w:rPr>
                <w:noProof/>
                <w:webHidden/>
              </w:rPr>
              <w:t>25</w:t>
            </w:r>
            <w:r>
              <w:rPr>
                <w:noProof/>
                <w:webHidden/>
              </w:rPr>
              <w:fldChar w:fldCharType="end"/>
            </w:r>
          </w:hyperlink>
        </w:p>
        <w:p w14:paraId="3164AE95" w14:textId="7F043582" w:rsidR="00D922AA" w:rsidRDefault="00D922AA">
          <w:pPr>
            <w:pStyle w:val="TJ2"/>
            <w:rPr>
              <w:rFonts w:asciiTheme="minorHAnsi" w:eastAsiaTheme="minorEastAsia" w:hAnsiTheme="minorHAnsi" w:cstheme="minorBidi"/>
              <w:noProof/>
              <w:kern w:val="2"/>
              <w:szCs w:val="24"/>
              <w:lang w:eastAsia="hu-HU"/>
              <w14:ligatures w14:val="standardContextual"/>
            </w:rPr>
          </w:pPr>
          <w:hyperlink w:anchor="_Toc163725943" w:history="1">
            <w:r w:rsidRPr="00C82932">
              <w:rPr>
                <w:rStyle w:val="Hiperhivatkozs"/>
                <w:noProof/>
              </w:rPr>
              <w:t>5.1.</w:t>
            </w:r>
            <w:r>
              <w:rPr>
                <w:rFonts w:asciiTheme="minorHAnsi" w:eastAsiaTheme="minorEastAsia" w:hAnsiTheme="minorHAnsi" w:cstheme="minorBidi"/>
                <w:noProof/>
                <w:kern w:val="2"/>
                <w:szCs w:val="24"/>
                <w:lang w:eastAsia="hu-HU"/>
                <w14:ligatures w14:val="standardContextual"/>
              </w:rPr>
              <w:tab/>
            </w:r>
            <w:r w:rsidRPr="00C82932">
              <w:rPr>
                <w:rStyle w:val="Hiperhivatkozs"/>
                <w:noProof/>
              </w:rPr>
              <w:t>Mozgatási funkciók</w:t>
            </w:r>
            <w:r>
              <w:rPr>
                <w:noProof/>
                <w:webHidden/>
              </w:rPr>
              <w:tab/>
            </w:r>
            <w:r>
              <w:rPr>
                <w:noProof/>
                <w:webHidden/>
              </w:rPr>
              <w:fldChar w:fldCharType="begin"/>
            </w:r>
            <w:r>
              <w:rPr>
                <w:noProof/>
                <w:webHidden/>
              </w:rPr>
              <w:instrText xml:space="preserve"> PAGEREF _Toc163725943 \h </w:instrText>
            </w:r>
            <w:r>
              <w:rPr>
                <w:noProof/>
                <w:webHidden/>
              </w:rPr>
            </w:r>
            <w:r>
              <w:rPr>
                <w:noProof/>
                <w:webHidden/>
              </w:rPr>
              <w:fldChar w:fldCharType="separate"/>
            </w:r>
            <w:r>
              <w:rPr>
                <w:noProof/>
                <w:webHidden/>
              </w:rPr>
              <w:t>25</w:t>
            </w:r>
            <w:r>
              <w:rPr>
                <w:noProof/>
                <w:webHidden/>
              </w:rPr>
              <w:fldChar w:fldCharType="end"/>
            </w:r>
          </w:hyperlink>
        </w:p>
        <w:p w14:paraId="7E8A5C9F" w14:textId="19162D21" w:rsidR="00D922AA" w:rsidRDefault="00D922AA" w:rsidP="00D922AA">
          <w:pPr>
            <w:pStyle w:val="TJ3"/>
            <w:rPr>
              <w:rFonts w:asciiTheme="minorHAnsi" w:eastAsiaTheme="minorEastAsia" w:hAnsiTheme="minorHAnsi" w:cstheme="minorBidi"/>
              <w:noProof/>
              <w:kern w:val="2"/>
              <w:szCs w:val="24"/>
              <w:lang w:eastAsia="hu-HU"/>
              <w14:ligatures w14:val="standardContextual"/>
            </w:rPr>
          </w:pPr>
          <w:hyperlink w:anchor="_Toc163725944" w:history="1">
            <w:r w:rsidRPr="00C82932">
              <w:rPr>
                <w:rStyle w:val="Hiperhivatkozs"/>
                <w:noProof/>
              </w:rPr>
              <w:t>5.1.1.</w:t>
            </w:r>
            <w:r>
              <w:rPr>
                <w:rFonts w:asciiTheme="minorHAnsi" w:eastAsiaTheme="minorEastAsia" w:hAnsiTheme="minorHAnsi" w:cstheme="minorBidi"/>
                <w:noProof/>
                <w:kern w:val="2"/>
                <w:szCs w:val="24"/>
                <w:lang w:eastAsia="hu-HU"/>
                <w14:ligatures w14:val="standardContextual"/>
              </w:rPr>
              <w:tab/>
            </w:r>
            <w:r w:rsidRPr="00C82932">
              <w:rPr>
                <w:rStyle w:val="Hiperhivatkozs"/>
                <w:noProof/>
              </w:rPr>
              <w:t>Kéz mozgatás</w:t>
            </w:r>
            <w:r>
              <w:rPr>
                <w:noProof/>
                <w:webHidden/>
              </w:rPr>
              <w:tab/>
            </w:r>
            <w:r>
              <w:rPr>
                <w:noProof/>
                <w:webHidden/>
              </w:rPr>
              <w:fldChar w:fldCharType="begin"/>
            </w:r>
            <w:r>
              <w:rPr>
                <w:noProof/>
                <w:webHidden/>
              </w:rPr>
              <w:instrText xml:space="preserve"> PAGEREF _Toc163725944 \h </w:instrText>
            </w:r>
            <w:r>
              <w:rPr>
                <w:noProof/>
                <w:webHidden/>
              </w:rPr>
            </w:r>
            <w:r>
              <w:rPr>
                <w:noProof/>
                <w:webHidden/>
              </w:rPr>
              <w:fldChar w:fldCharType="separate"/>
            </w:r>
            <w:r>
              <w:rPr>
                <w:noProof/>
                <w:webHidden/>
              </w:rPr>
              <w:t>25</w:t>
            </w:r>
            <w:r>
              <w:rPr>
                <w:noProof/>
                <w:webHidden/>
              </w:rPr>
              <w:fldChar w:fldCharType="end"/>
            </w:r>
          </w:hyperlink>
        </w:p>
        <w:p w14:paraId="1D103F71" w14:textId="1894FDBA" w:rsidR="00D922AA" w:rsidRDefault="00D922AA" w:rsidP="00D922AA">
          <w:pPr>
            <w:pStyle w:val="TJ3"/>
            <w:rPr>
              <w:rFonts w:asciiTheme="minorHAnsi" w:eastAsiaTheme="minorEastAsia" w:hAnsiTheme="minorHAnsi" w:cstheme="minorBidi"/>
              <w:noProof/>
              <w:kern w:val="2"/>
              <w:szCs w:val="24"/>
              <w:lang w:eastAsia="hu-HU"/>
              <w14:ligatures w14:val="standardContextual"/>
            </w:rPr>
          </w:pPr>
          <w:hyperlink w:anchor="_Toc163725945" w:history="1">
            <w:r w:rsidRPr="00C82932">
              <w:rPr>
                <w:rStyle w:val="Hiperhivatkozs"/>
                <w:noProof/>
              </w:rPr>
              <w:t>5.1.2.</w:t>
            </w:r>
            <w:r>
              <w:rPr>
                <w:rFonts w:asciiTheme="minorHAnsi" w:eastAsiaTheme="minorEastAsia" w:hAnsiTheme="minorHAnsi" w:cstheme="minorBidi"/>
                <w:noProof/>
                <w:kern w:val="2"/>
                <w:szCs w:val="24"/>
                <w:lang w:eastAsia="hu-HU"/>
                <w14:ligatures w14:val="standardContextual"/>
              </w:rPr>
              <w:tab/>
            </w:r>
            <w:r w:rsidRPr="00C82932">
              <w:rPr>
                <w:rStyle w:val="Hiperhivatkozs"/>
                <w:noProof/>
              </w:rPr>
              <w:t>Tárgy felvételi animáció</w:t>
            </w:r>
            <w:r>
              <w:rPr>
                <w:noProof/>
                <w:webHidden/>
              </w:rPr>
              <w:tab/>
            </w:r>
            <w:r>
              <w:rPr>
                <w:noProof/>
                <w:webHidden/>
              </w:rPr>
              <w:fldChar w:fldCharType="begin"/>
            </w:r>
            <w:r>
              <w:rPr>
                <w:noProof/>
                <w:webHidden/>
              </w:rPr>
              <w:instrText xml:space="preserve"> PAGEREF _Toc163725945 \h </w:instrText>
            </w:r>
            <w:r>
              <w:rPr>
                <w:noProof/>
                <w:webHidden/>
              </w:rPr>
            </w:r>
            <w:r>
              <w:rPr>
                <w:noProof/>
                <w:webHidden/>
              </w:rPr>
              <w:fldChar w:fldCharType="separate"/>
            </w:r>
            <w:r>
              <w:rPr>
                <w:noProof/>
                <w:webHidden/>
              </w:rPr>
              <w:t>25</w:t>
            </w:r>
            <w:r>
              <w:rPr>
                <w:noProof/>
                <w:webHidden/>
              </w:rPr>
              <w:fldChar w:fldCharType="end"/>
            </w:r>
          </w:hyperlink>
        </w:p>
        <w:p w14:paraId="135E9950" w14:textId="54BC11B6" w:rsidR="00D922AA" w:rsidRDefault="00D922AA" w:rsidP="00D922AA">
          <w:pPr>
            <w:pStyle w:val="TJ3"/>
            <w:rPr>
              <w:rFonts w:asciiTheme="minorHAnsi" w:eastAsiaTheme="minorEastAsia" w:hAnsiTheme="minorHAnsi" w:cstheme="minorBidi"/>
              <w:noProof/>
              <w:kern w:val="2"/>
              <w:szCs w:val="24"/>
              <w:lang w:eastAsia="hu-HU"/>
              <w14:ligatures w14:val="standardContextual"/>
            </w:rPr>
          </w:pPr>
          <w:hyperlink w:anchor="_Toc163725946" w:history="1">
            <w:r w:rsidRPr="00C82932">
              <w:rPr>
                <w:rStyle w:val="Hiperhivatkozs"/>
                <w:noProof/>
              </w:rPr>
              <w:t>5.1.3.</w:t>
            </w:r>
            <w:r>
              <w:rPr>
                <w:rFonts w:asciiTheme="minorHAnsi" w:eastAsiaTheme="minorEastAsia" w:hAnsiTheme="minorHAnsi" w:cstheme="minorBidi"/>
                <w:noProof/>
                <w:kern w:val="2"/>
                <w:szCs w:val="24"/>
                <w:lang w:eastAsia="hu-HU"/>
                <w14:ligatures w14:val="standardContextual"/>
              </w:rPr>
              <w:tab/>
            </w:r>
            <w:r w:rsidRPr="00C82932">
              <w:rPr>
                <w:rStyle w:val="Hiperhivatkozs"/>
                <w:noProof/>
              </w:rPr>
              <w:t>Teleportálás</w:t>
            </w:r>
            <w:r>
              <w:rPr>
                <w:noProof/>
                <w:webHidden/>
              </w:rPr>
              <w:tab/>
            </w:r>
            <w:r>
              <w:rPr>
                <w:noProof/>
                <w:webHidden/>
              </w:rPr>
              <w:fldChar w:fldCharType="begin"/>
            </w:r>
            <w:r>
              <w:rPr>
                <w:noProof/>
                <w:webHidden/>
              </w:rPr>
              <w:instrText xml:space="preserve"> PAGEREF _Toc163725946 \h </w:instrText>
            </w:r>
            <w:r>
              <w:rPr>
                <w:noProof/>
                <w:webHidden/>
              </w:rPr>
            </w:r>
            <w:r>
              <w:rPr>
                <w:noProof/>
                <w:webHidden/>
              </w:rPr>
              <w:fldChar w:fldCharType="separate"/>
            </w:r>
            <w:r>
              <w:rPr>
                <w:noProof/>
                <w:webHidden/>
              </w:rPr>
              <w:t>26</w:t>
            </w:r>
            <w:r>
              <w:rPr>
                <w:noProof/>
                <w:webHidden/>
              </w:rPr>
              <w:fldChar w:fldCharType="end"/>
            </w:r>
          </w:hyperlink>
        </w:p>
        <w:p w14:paraId="2F2C3B93" w14:textId="78377E3B" w:rsidR="00D922AA" w:rsidRDefault="00D922AA" w:rsidP="00D922AA">
          <w:pPr>
            <w:pStyle w:val="TJ3"/>
            <w:rPr>
              <w:rFonts w:asciiTheme="minorHAnsi" w:eastAsiaTheme="minorEastAsia" w:hAnsiTheme="minorHAnsi" w:cstheme="minorBidi"/>
              <w:noProof/>
              <w:kern w:val="2"/>
              <w:szCs w:val="24"/>
              <w:lang w:eastAsia="hu-HU"/>
              <w14:ligatures w14:val="standardContextual"/>
            </w:rPr>
          </w:pPr>
          <w:hyperlink w:anchor="_Toc163725947" w:history="1">
            <w:r w:rsidRPr="00C82932">
              <w:rPr>
                <w:rStyle w:val="Hiperhivatkozs"/>
                <w:noProof/>
              </w:rPr>
              <w:t>5.1.4.</w:t>
            </w:r>
            <w:r>
              <w:rPr>
                <w:rFonts w:asciiTheme="minorHAnsi" w:eastAsiaTheme="minorEastAsia" w:hAnsiTheme="minorHAnsi" w:cstheme="minorBidi"/>
                <w:noProof/>
                <w:kern w:val="2"/>
                <w:szCs w:val="24"/>
                <w:lang w:eastAsia="hu-HU"/>
                <w14:ligatures w14:val="standardContextual"/>
              </w:rPr>
              <w:tab/>
            </w:r>
            <w:r w:rsidRPr="00C82932">
              <w:rPr>
                <w:rStyle w:val="Hiperhivatkozs"/>
                <w:noProof/>
              </w:rPr>
              <w:t>Kamera mozgás (pillanat vagy folytonos)</w:t>
            </w:r>
            <w:r>
              <w:rPr>
                <w:noProof/>
                <w:webHidden/>
              </w:rPr>
              <w:tab/>
            </w:r>
            <w:r>
              <w:rPr>
                <w:noProof/>
                <w:webHidden/>
              </w:rPr>
              <w:fldChar w:fldCharType="begin"/>
            </w:r>
            <w:r>
              <w:rPr>
                <w:noProof/>
                <w:webHidden/>
              </w:rPr>
              <w:instrText xml:space="preserve"> PAGEREF _Toc163725947 \h </w:instrText>
            </w:r>
            <w:r>
              <w:rPr>
                <w:noProof/>
                <w:webHidden/>
              </w:rPr>
            </w:r>
            <w:r>
              <w:rPr>
                <w:noProof/>
                <w:webHidden/>
              </w:rPr>
              <w:fldChar w:fldCharType="separate"/>
            </w:r>
            <w:r>
              <w:rPr>
                <w:noProof/>
                <w:webHidden/>
              </w:rPr>
              <w:t>27</w:t>
            </w:r>
            <w:r>
              <w:rPr>
                <w:noProof/>
                <w:webHidden/>
              </w:rPr>
              <w:fldChar w:fldCharType="end"/>
            </w:r>
          </w:hyperlink>
        </w:p>
        <w:p w14:paraId="4EF64201" w14:textId="45F6700F" w:rsidR="00D922AA" w:rsidRDefault="00D922AA" w:rsidP="00D922AA">
          <w:pPr>
            <w:pStyle w:val="TJ3"/>
            <w:rPr>
              <w:rFonts w:asciiTheme="minorHAnsi" w:eastAsiaTheme="minorEastAsia" w:hAnsiTheme="minorHAnsi" w:cstheme="minorBidi"/>
              <w:noProof/>
              <w:kern w:val="2"/>
              <w:szCs w:val="24"/>
              <w:lang w:eastAsia="hu-HU"/>
              <w14:ligatures w14:val="standardContextual"/>
            </w:rPr>
          </w:pPr>
          <w:hyperlink w:anchor="_Toc163725948" w:history="1">
            <w:r w:rsidRPr="00C82932">
              <w:rPr>
                <w:rStyle w:val="Hiperhivatkozs"/>
                <w:noProof/>
              </w:rPr>
              <w:t>5.1.5.</w:t>
            </w:r>
            <w:r>
              <w:rPr>
                <w:rFonts w:asciiTheme="minorHAnsi" w:eastAsiaTheme="minorEastAsia" w:hAnsiTheme="minorHAnsi" w:cstheme="minorBidi"/>
                <w:noProof/>
                <w:kern w:val="2"/>
                <w:szCs w:val="24"/>
                <w:lang w:eastAsia="hu-HU"/>
                <w14:ligatures w14:val="standardContextual"/>
              </w:rPr>
              <w:tab/>
            </w:r>
            <w:r w:rsidRPr="00C82932">
              <w:rPr>
                <w:rStyle w:val="Hiperhivatkozs"/>
                <w:noProof/>
              </w:rPr>
              <w:t>Játékválasztó menü</w:t>
            </w:r>
            <w:r>
              <w:rPr>
                <w:noProof/>
                <w:webHidden/>
              </w:rPr>
              <w:tab/>
            </w:r>
            <w:r>
              <w:rPr>
                <w:noProof/>
                <w:webHidden/>
              </w:rPr>
              <w:fldChar w:fldCharType="begin"/>
            </w:r>
            <w:r>
              <w:rPr>
                <w:noProof/>
                <w:webHidden/>
              </w:rPr>
              <w:instrText xml:space="preserve"> PAGEREF _Toc163725948 \h </w:instrText>
            </w:r>
            <w:r>
              <w:rPr>
                <w:noProof/>
                <w:webHidden/>
              </w:rPr>
            </w:r>
            <w:r>
              <w:rPr>
                <w:noProof/>
                <w:webHidden/>
              </w:rPr>
              <w:fldChar w:fldCharType="separate"/>
            </w:r>
            <w:r>
              <w:rPr>
                <w:noProof/>
                <w:webHidden/>
              </w:rPr>
              <w:t>27</w:t>
            </w:r>
            <w:r>
              <w:rPr>
                <w:noProof/>
                <w:webHidden/>
              </w:rPr>
              <w:fldChar w:fldCharType="end"/>
            </w:r>
          </w:hyperlink>
        </w:p>
        <w:p w14:paraId="584F04C4" w14:textId="7F2C0227" w:rsidR="00D922AA" w:rsidRDefault="00D922AA" w:rsidP="00D922AA">
          <w:pPr>
            <w:pStyle w:val="TJ3"/>
            <w:rPr>
              <w:rFonts w:asciiTheme="minorHAnsi" w:eastAsiaTheme="minorEastAsia" w:hAnsiTheme="minorHAnsi" w:cstheme="minorBidi"/>
              <w:noProof/>
              <w:kern w:val="2"/>
              <w:szCs w:val="24"/>
              <w:lang w:eastAsia="hu-HU"/>
              <w14:ligatures w14:val="standardContextual"/>
            </w:rPr>
          </w:pPr>
          <w:hyperlink w:anchor="_Toc163725949" w:history="1">
            <w:r w:rsidRPr="00C82932">
              <w:rPr>
                <w:rStyle w:val="Hiperhivatkozs"/>
                <w:noProof/>
              </w:rPr>
              <w:t>5.1.6.</w:t>
            </w:r>
            <w:r>
              <w:rPr>
                <w:rFonts w:asciiTheme="minorHAnsi" w:eastAsiaTheme="minorEastAsia" w:hAnsiTheme="minorHAnsi" w:cstheme="minorBidi"/>
                <w:noProof/>
                <w:kern w:val="2"/>
                <w:szCs w:val="24"/>
                <w:lang w:eastAsia="hu-HU"/>
                <w14:ligatures w14:val="standardContextual"/>
              </w:rPr>
              <w:tab/>
            </w:r>
            <w:r w:rsidRPr="00C82932">
              <w:rPr>
                <w:rStyle w:val="Hiperhivatkozs"/>
                <w:noProof/>
              </w:rPr>
              <w:t>Simon Játékhoz tartozó kódrészletek</w:t>
            </w:r>
            <w:r>
              <w:rPr>
                <w:noProof/>
                <w:webHidden/>
              </w:rPr>
              <w:tab/>
            </w:r>
            <w:r>
              <w:rPr>
                <w:noProof/>
                <w:webHidden/>
              </w:rPr>
              <w:fldChar w:fldCharType="begin"/>
            </w:r>
            <w:r>
              <w:rPr>
                <w:noProof/>
                <w:webHidden/>
              </w:rPr>
              <w:instrText xml:space="preserve"> PAGEREF _Toc163725949 \h </w:instrText>
            </w:r>
            <w:r>
              <w:rPr>
                <w:noProof/>
                <w:webHidden/>
              </w:rPr>
            </w:r>
            <w:r>
              <w:rPr>
                <w:noProof/>
                <w:webHidden/>
              </w:rPr>
              <w:fldChar w:fldCharType="separate"/>
            </w:r>
            <w:r>
              <w:rPr>
                <w:noProof/>
                <w:webHidden/>
              </w:rPr>
              <w:t>28</w:t>
            </w:r>
            <w:r>
              <w:rPr>
                <w:noProof/>
                <w:webHidden/>
              </w:rPr>
              <w:fldChar w:fldCharType="end"/>
            </w:r>
          </w:hyperlink>
        </w:p>
        <w:p w14:paraId="6A76BC53" w14:textId="6026F85C" w:rsidR="00D922AA" w:rsidRDefault="00D922AA" w:rsidP="00D922AA">
          <w:pPr>
            <w:pStyle w:val="TJ3"/>
            <w:rPr>
              <w:rFonts w:asciiTheme="minorHAnsi" w:eastAsiaTheme="minorEastAsia" w:hAnsiTheme="minorHAnsi" w:cstheme="minorBidi"/>
              <w:noProof/>
              <w:kern w:val="2"/>
              <w:szCs w:val="24"/>
              <w:lang w:eastAsia="hu-HU"/>
              <w14:ligatures w14:val="standardContextual"/>
            </w:rPr>
          </w:pPr>
          <w:hyperlink w:anchor="_Toc163725950" w:history="1">
            <w:r w:rsidRPr="00C82932">
              <w:rPr>
                <w:rStyle w:val="Hiperhivatkozs"/>
                <w:noProof/>
              </w:rPr>
              <w:t>5.1.7.</w:t>
            </w:r>
            <w:r>
              <w:rPr>
                <w:rFonts w:asciiTheme="minorHAnsi" w:eastAsiaTheme="minorEastAsia" w:hAnsiTheme="minorHAnsi" w:cstheme="minorBidi"/>
                <w:noProof/>
                <w:kern w:val="2"/>
                <w:szCs w:val="24"/>
                <w:lang w:eastAsia="hu-HU"/>
                <w14:ligatures w14:val="standardContextual"/>
              </w:rPr>
              <w:tab/>
            </w:r>
            <w:r w:rsidRPr="00C82932">
              <w:rPr>
                <w:rStyle w:val="Hiperhivatkozs"/>
                <w:noProof/>
              </w:rPr>
              <w:t>Bevásárló lista játékhoz tartozó kódok</w:t>
            </w:r>
            <w:r>
              <w:rPr>
                <w:noProof/>
                <w:webHidden/>
              </w:rPr>
              <w:tab/>
            </w:r>
            <w:r>
              <w:rPr>
                <w:noProof/>
                <w:webHidden/>
              </w:rPr>
              <w:fldChar w:fldCharType="begin"/>
            </w:r>
            <w:r>
              <w:rPr>
                <w:noProof/>
                <w:webHidden/>
              </w:rPr>
              <w:instrText xml:space="preserve"> PAGEREF _Toc163725950 \h </w:instrText>
            </w:r>
            <w:r>
              <w:rPr>
                <w:noProof/>
                <w:webHidden/>
              </w:rPr>
            </w:r>
            <w:r>
              <w:rPr>
                <w:noProof/>
                <w:webHidden/>
              </w:rPr>
              <w:fldChar w:fldCharType="separate"/>
            </w:r>
            <w:r>
              <w:rPr>
                <w:noProof/>
                <w:webHidden/>
              </w:rPr>
              <w:t>31</w:t>
            </w:r>
            <w:r>
              <w:rPr>
                <w:noProof/>
                <w:webHidden/>
              </w:rPr>
              <w:fldChar w:fldCharType="end"/>
            </w:r>
          </w:hyperlink>
        </w:p>
        <w:p w14:paraId="6823B649" w14:textId="26B9F1E3" w:rsidR="00D922AA" w:rsidRDefault="00D922AA">
          <w:pPr>
            <w:pStyle w:val="TJ1"/>
            <w:rPr>
              <w:rFonts w:asciiTheme="minorHAnsi" w:eastAsiaTheme="minorEastAsia" w:hAnsiTheme="minorHAnsi" w:cstheme="minorBidi"/>
              <w:b w:val="0"/>
              <w:bCs w:val="0"/>
              <w:noProof/>
              <w:kern w:val="2"/>
              <w:szCs w:val="24"/>
              <w:lang w:eastAsia="hu-HU"/>
              <w14:ligatures w14:val="standardContextual"/>
            </w:rPr>
          </w:pPr>
          <w:hyperlink w:anchor="_Toc163725951" w:history="1">
            <w:r w:rsidRPr="00C82932">
              <w:rPr>
                <w:rStyle w:val="Hiperhivatkozs"/>
                <w:rFonts w:ascii="Arial" w:hAnsi="Arial"/>
                <w:noProof/>
              </w:rPr>
              <w:t>6.</w:t>
            </w:r>
            <w:r>
              <w:rPr>
                <w:rFonts w:asciiTheme="minorHAnsi" w:eastAsiaTheme="minorEastAsia" w:hAnsiTheme="minorHAnsi" w:cstheme="minorBidi"/>
                <w:b w:val="0"/>
                <w:bCs w:val="0"/>
                <w:noProof/>
                <w:kern w:val="2"/>
                <w:szCs w:val="24"/>
                <w:lang w:eastAsia="hu-HU"/>
                <w14:ligatures w14:val="standardContextual"/>
              </w:rPr>
              <w:tab/>
            </w:r>
            <w:r w:rsidRPr="00C82932">
              <w:rPr>
                <w:rStyle w:val="Hiperhivatkozs"/>
                <w:noProof/>
              </w:rPr>
              <w:t>SQL adatbázis</w:t>
            </w:r>
            <w:r>
              <w:rPr>
                <w:noProof/>
                <w:webHidden/>
              </w:rPr>
              <w:tab/>
            </w:r>
            <w:r>
              <w:rPr>
                <w:noProof/>
                <w:webHidden/>
              </w:rPr>
              <w:fldChar w:fldCharType="begin"/>
            </w:r>
            <w:r>
              <w:rPr>
                <w:noProof/>
                <w:webHidden/>
              </w:rPr>
              <w:instrText xml:space="preserve"> PAGEREF _Toc163725951 \h </w:instrText>
            </w:r>
            <w:r>
              <w:rPr>
                <w:noProof/>
                <w:webHidden/>
              </w:rPr>
            </w:r>
            <w:r>
              <w:rPr>
                <w:noProof/>
                <w:webHidden/>
              </w:rPr>
              <w:fldChar w:fldCharType="separate"/>
            </w:r>
            <w:r>
              <w:rPr>
                <w:noProof/>
                <w:webHidden/>
              </w:rPr>
              <w:t>33</w:t>
            </w:r>
            <w:r>
              <w:rPr>
                <w:noProof/>
                <w:webHidden/>
              </w:rPr>
              <w:fldChar w:fldCharType="end"/>
            </w:r>
          </w:hyperlink>
        </w:p>
        <w:p w14:paraId="3D14EB35" w14:textId="2BF8C618" w:rsidR="00D922AA" w:rsidRDefault="00D922AA">
          <w:pPr>
            <w:pStyle w:val="TJ2"/>
            <w:rPr>
              <w:rFonts w:asciiTheme="minorHAnsi" w:eastAsiaTheme="minorEastAsia" w:hAnsiTheme="minorHAnsi" w:cstheme="minorBidi"/>
              <w:noProof/>
              <w:kern w:val="2"/>
              <w:szCs w:val="24"/>
              <w:lang w:eastAsia="hu-HU"/>
              <w14:ligatures w14:val="standardContextual"/>
            </w:rPr>
          </w:pPr>
          <w:hyperlink w:anchor="_Toc163725952" w:history="1">
            <w:r w:rsidRPr="00C82932">
              <w:rPr>
                <w:rStyle w:val="Hiperhivatkozs"/>
                <w:noProof/>
              </w:rPr>
              <w:t>6.1.</w:t>
            </w:r>
            <w:r>
              <w:rPr>
                <w:rFonts w:asciiTheme="minorHAnsi" w:eastAsiaTheme="minorEastAsia" w:hAnsiTheme="minorHAnsi" w:cstheme="minorBidi"/>
                <w:noProof/>
                <w:kern w:val="2"/>
                <w:szCs w:val="24"/>
                <w:lang w:eastAsia="hu-HU"/>
                <w14:ligatures w14:val="standardContextual"/>
              </w:rPr>
              <w:tab/>
            </w:r>
            <w:r w:rsidRPr="00C82932">
              <w:rPr>
                <w:rStyle w:val="Hiperhivatkozs"/>
                <w:noProof/>
              </w:rPr>
              <w:t>Adatbázis Elemei:</w:t>
            </w:r>
            <w:r>
              <w:rPr>
                <w:noProof/>
                <w:webHidden/>
              </w:rPr>
              <w:tab/>
            </w:r>
            <w:r>
              <w:rPr>
                <w:noProof/>
                <w:webHidden/>
              </w:rPr>
              <w:fldChar w:fldCharType="begin"/>
            </w:r>
            <w:r>
              <w:rPr>
                <w:noProof/>
                <w:webHidden/>
              </w:rPr>
              <w:instrText xml:space="preserve"> PAGEREF _Toc163725952 \h </w:instrText>
            </w:r>
            <w:r>
              <w:rPr>
                <w:noProof/>
                <w:webHidden/>
              </w:rPr>
            </w:r>
            <w:r>
              <w:rPr>
                <w:noProof/>
                <w:webHidden/>
              </w:rPr>
              <w:fldChar w:fldCharType="separate"/>
            </w:r>
            <w:r>
              <w:rPr>
                <w:noProof/>
                <w:webHidden/>
              </w:rPr>
              <w:t>34</w:t>
            </w:r>
            <w:r>
              <w:rPr>
                <w:noProof/>
                <w:webHidden/>
              </w:rPr>
              <w:fldChar w:fldCharType="end"/>
            </w:r>
          </w:hyperlink>
        </w:p>
        <w:p w14:paraId="66901E2D" w14:textId="79225202" w:rsidR="00D922AA" w:rsidRDefault="00D922AA">
          <w:pPr>
            <w:pStyle w:val="TJ1"/>
            <w:rPr>
              <w:rFonts w:asciiTheme="minorHAnsi" w:eastAsiaTheme="minorEastAsia" w:hAnsiTheme="minorHAnsi" w:cstheme="minorBidi"/>
              <w:b w:val="0"/>
              <w:bCs w:val="0"/>
              <w:noProof/>
              <w:kern w:val="2"/>
              <w:szCs w:val="24"/>
              <w:lang w:eastAsia="hu-HU"/>
              <w14:ligatures w14:val="standardContextual"/>
            </w:rPr>
          </w:pPr>
          <w:hyperlink w:anchor="_Toc163725953" w:history="1">
            <w:r w:rsidRPr="00C82932">
              <w:rPr>
                <w:rStyle w:val="Hiperhivatkozs"/>
                <w:noProof/>
              </w:rPr>
              <w:t>Irodalomjegyzék</w:t>
            </w:r>
            <w:r>
              <w:rPr>
                <w:noProof/>
                <w:webHidden/>
              </w:rPr>
              <w:tab/>
            </w:r>
            <w:r>
              <w:rPr>
                <w:noProof/>
                <w:webHidden/>
              </w:rPr>
              <w:fldChar w:fldCharType="begin"/>
            </w:r>
            <w:r>
              <w:rPr>
                <w:noProof/>
                <w:webHidden/>
              </w:rPr>
              <w:instrText xml:space="preserve"> PAGEREF _Toc163725953 \h </w:instrText>
            </w:r>
            <w:r>
              <w:rPr>
                <w:noProof/>
                <w:webHidden/>
              </w:rPr>
            </w:r>
            <w:r>
              <w:rPr>
                <w:noProof/>
                <w:webHidden/>
              </w:rPr>
              <w:fldChar w:fldCharType="separate"/>
            </w:r>
            <w:r>
              <w:rPr>
                <w:noProof/>
                <w:webHidden/>
              </w:rPr>
              <w:t>37</w:t>
            </w:r>
            <w:r>
              <w:rPr>
                <w:noProof/>
                <w:webHidden/>
              </w:rPr>
              <w:fldChar w:fldCharType="end"/>
            </w:r>
          </w:hyperlink>
        </w:p>
        <w:p w14:paraId="41E2A0F4" w14:textId="3E610C5C" w:rsidR="00D922AA" w:rsidRDefault="00D922AA">
          <w:pPr>
            <w:pStyle w:val="TJ1"/>
            <w:rPr>
              <w:rFonts w:asciiTheme="minorHAnsi" w:eastAsiaTheme="minorEastAsia" w:hAnsiTheme="minorHAnsi" w:cstheme="minorBidi"/>
              <w:b w:val="0"/>
              <w:bCs w:val="0"/>
              <w:noProof/>
              <w:kern w:val="2"/>
              <w:szCs w:val="24"/>
              <w:lang w:eastAsia="hu-HU"/>
              <w14:ligatures w14:val="standardContextual"/>
            </w:rPr>
          </w:pPr>
          <w:hyperlink w:anchor="_Toc163725954" w:history="1">
            <w:r w:rsidRPr="00C82932">
              <w:rPr>
                <w:rStyle w:val="Hiperhivatkozs"/>
                <w:noProof/>
              </w:rPr>
              <w:t>Mellékletek</w:t>
            </w:r>
            <w:r>
              <w:rPr>
                <w:noProof/>
                <w:webHidden/>
              </w:rPr>
              <w:tab/>
            </w:r>
            <w:r>
              <w:rPr>
                <w:noProof/>
                <w:webHidden/>
              </w:rPr>
              <w:fldChar w:fldCharType="begin"/>
            </w:r>
            <w:r>
              <w:rPr>
                <w:noProof/>
                <w:webHidden/>
              </w:rPr>
              <w:instrText xml:space="preserve"> PAGEREF _Toc163725954 \h </w:instrText>
            </w:r>
            <w:r>
              <w:rPr>
                <w:noProof/>
                <w:webHidden/>
              </w:rPr>
            </w:r>
            <w:r>
              <w:rPr>
                <w:noProof/>
                <w:webHidden/>
              </w:rPr>
              <w:fldChar w:fldCharType="separate"/>
            </w:r>
            <w:r>
              <w:rPr>
                <w:noProof/>
                <w:webHidden/>
              </w:rPr>
              <w:t>39</w:t>
            </w:r>
            <w:r>
              <w:rPr>
                <w:noProof/>
                <w:webHidden/>
              </w:rPr>
              <w:fldChar w:fldCharType="end"/>
            </w:r>
          </w:hyperlink>
        </w:p>
        <w:p w14:paraId="2E458D1B" w14:textId="1C94E632" w:rsidR="00D922AA" w:rsidRDefault="00D922AA">
          <w:pPr>
            <w:pStyle w:val="TJ1"/>
            <w:rPr>
              <w:rFonts w:asciiTheme="minorHAnsi" w:eastAsiaTheme="minorEastAsia" w:hAnsiTheme="minorHAnsi" w:cstheme="minorBidi"/>
              <w:b w:val="0"/>
              <w:bCs w:val="0"/>
              <w:noProof/>
              <w:kern w:val="2"/>
              <w:szCs w:val="24"/>
              <w:lang w:eastAsia="hu-HU"/>
              <w14:ligatures w14:val="standardContextual"/>
            </w:rPr>
          </w:pPr>
          <w:hyperlink w:anchor="_Toc163725955" w:history="1">
            <w:r w:rsidRPr="00C82932">
              <w:rPr>
                <w:rStyle w:val="Hiperhivatkozs"/>
                <w:noProof/>
              </w:rPr>
              <w:t>Ábrajegyzék</w:t>
            </w:r>
            <w:r>
              <w:rPr>
                <w:noProof/>
                <w:webHidden/>
              </w:rPr>
              <w:tab/>
            </w:r>
            <w:r>
              <w:rPr>
                <w:noProof/>
                <w:webHidden/>
              </w:rPr>
              <w:fldChar w:fldCharType="begin"/>
            </w:r>
            <w:r>
              <w:rPr>
                <w:noProof/>
                <w:webHidden/>
              </w:rPr>
              <w:instrText xml:space="preserve"> PAGEREF _Toc163725955 \h </w:instrText>
            </w:r>
            <w:r>
              <w:rPr>
                <w:noProof/>
                <w:webHidden/>
              </w:rPr>
            </w:r>
            <w:r>
              <w:rPr>
                <w:noProof/>
                <w:webHidden/>
              </w:rPr>
              <w:fldChar w:fldCharType="separate"/>
            </w:r>
            <w:r>
              <w:rPr>
                <w:noProof/>
                <w:webHidden/>
              </w:rPr>
              <w:t>40</w:t>
            </w:r>
            <w:r>
              <w:rPr>
                <w:noProof/>
                <w:webHidden/>
              </w:rPr>
              <w:fldChar w:fldCharType="end"/>
            </w:r>
          </w:hyperlink>
        </w:p>
        <w:p w14:paraId="3D42FDD4" w14:textId="63CF4717" w:rsidR="00D922AA" w:rsidRDefault="00D922AA">
          <w:pPr>
            <w:pStyle w:val="TJ1"/>
            <w:rPr>
              <w:rFonts w:asciiTheme="minorHAnsi" w:eastAsiaTheme="minorEastAsia" w:hAnsiTheme="minorHAnsi" w:cstheme="minorBidi"/>
              <w:b w:val="0"/>
              <w:bCs w:val="0"/>
              <w:noProof/>
              <w:kern w:val="2"/>
              <w:szCs w:val="24"/>
              <w:lang w:eastAsia="hu-HU"/>
              <w14:ligatures w14:val="standardContextual"/>
            </w:rPr>
          </w:pPr>
          <w:hyperlink w:anchor="_Toc163725956" w:history="1">
            <w:r w:rsidRPr="00C82932">
              <w:rPr>
                <w:rStyle w:val="Hiperhivatkozs"/>
                <w:noProof/>
              </w:rPr>
              <w:t>Táblázatjegyzék</w:t>
            </w:r>
            <w:r>
              <w:rPr>
                <w:noProof/>
                <w:webHidden/>
              </w:rPr>
              <w:tab/>
            </w:r>
            <w:r>
              <w:rPr>
                <w:noProof/>
                <w:webHidden/>
              </w:rPr>
              <w:fldChar w:fldCharType="begin"/>
            </w:r>
            <w:r>
              <w:rPr>
                <w:noProof/>
                <w:webHidden/>
              </w:rPr>
              <w:instrText xml:space="preserve"> PAGEREF _Toc163725956 \h </w:instrText>
            </w:r>
            <w:r>
              <w:rPr>
                <w:noProof/>
                <w:webHidden/>
              </w:rPr>
            </w:r>
            <w:r>
              <w:rPr>
                <w:noProof/>
                <w:webHidden/>
              </w:rPr>
              <w:fldChar w:fldCharType="separate"/>
            </w:r>
            <w:r>
              <w:rPr>
                <w:noProof/>
                <w:webHidden/>
              </w:rPr>
              <w:t>41</w:t>
            </w:r>
            <w:r>
              <w:rPr>
                <w:noProof/>
                <w:webHidden/>
              </w:rPr>
              <w:fldChar w:fldCharType="end"/>
            </w:r>
          </w:hyperlink>
        </w:p>
        <w:p w14:paraId="77776ABA" w14:textId="704ADBD4" w:rsidR="00674F6E" w:rsidRDefault="00674F6E">
          <w:r>
            <w:rPr>
              <w:b/>
              <w:bCs/>
            </w:rPr>
            <w:fldChar w:fldCharType="end"/>
          </w:r>
        </w:p>
      </w:sdtContent>
    </w:sdt>
    <w:p w14:paraId="3B464EAB" w14:textId="77777777" w:rsidR="00842554" w:rsidRDefault="00842554" w:rsidP="00842554">
      <w:pPr>
        <w:tabs>
          <w:tab w:val="left" w:pos="1220"/>
        </w:tabs>
        <w:sectPr w:rsidR="00842554" w:rsidSect="000E5E83">
          <w:headerReference w:type="default" r:id="rId15"/>
          <w:footerReference w:type="default" r:id="rId16"/>
          <w:type w:val="continuous"/>
          <w:pgSz w:w="11906" w:h="16838" w:code="9"/>
          <w:pgMar w:top="1418" w:right="1418" w:bottom="1418" w:left="1418" w:header="709" w:footer="709" w:gutter="567"/>
          <w:pgNumType w:start="2"/>
          <w:cols w:space="708"/>
          <w:docGrid w:linePitch="360"/>
        </w:sectPr>
      </w:pPr>
    </w:p>
    <w:p w14:paraId="1344BB95" w14:textId="77777777" w:rsidR="00842554" w:rsidRDefault="00842554">
      <w:pPr>
        <w:spacing w:after="160" w:line="259" w:lineRule="auto"/>
        <w:rPr>
          <w:bCs/>
          <w:caps/>
        </w:rPr>
      </w:pPr>
      <w:r>
        <w:br w:type="page"/>
      </w:r>
    </w:p>
    <w:p w14:paraId="4EDD0537" w14:textId="77777777" w:rsidR="00842554" w:rsidRDefault="00842554" w:rsidP="00842554">
      <w:pPr>
        <w:pStyle w:val="Cmsor1-szmozatlan"/>
      </w:pPr>
      <w:bookmarkStart w:id="31" w:name="_Toc163725914"/>
      <w:r>
        <w:lastRenderedPageBreak/>
        <w:t>Jelölésjegyzék</w:t>
      </w:r>
      <w:bookmarkEnd w:id="31"/>
    </w:p>
    <w:tbl>
      <w:tblPr>
        <w:tblStyle w:val="Rcsostblzat"/>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9"/>
        <w:gridCol w:w="7513"/>
      </w:tblGrid>
      <w:tr w:rsidR="00250DAD" w14:paraId="0A093C2C" w14:textId="77777777" w:rsidTr="00250DAD">
        <w:tc>
          <w:tcPr>
            <w:tcW w:w="1129" w:type="dxa"/>
          </w:tcPr>
          <w:p w14:paraId="101DF0C4" w14:textId="336C6DF6" w:rsidR="00250DAD" w:rsidRDefault="00B6553C" w:rsidP="00764FF6">
            <w:pPr>
              <w:spacing w:after="160" w:line="259" w:lineRule="auto"/>
              <w:jc w:val="right"/>
            </w:pPr>
            <w:r>
              <w:t>VR</w:t>
            </w:r>
            <w:r w:rsidR="00764FF6">
              <w:t>:</w:t>
            </w:r>
          </w:p>
        </w:tc>
        <w:tc>
          <w:tcPr>
            <w:tcW w:w="7513" w:type="dxa"/>
          </w:tcPr>
          <w:p w14:paraId="67AA4440" w14:textId="423A70FE" w:rsidR="00A569D3" w:rsidRDefault="00B6553C">
            <w:pPr>
              <w:spacing w:after="160" w:line="259" w:lineRule="auto"/>
            </w:pPr>
            <w:r>
              <w:t>Virtual Reality</w:t>
            </w:r>
            <w:r w:rsidR="00764FF6">
              <w:t xml:space="preserve"> (</w:t>
            </w:r>
            <w:r>
              <w:t>virtuális valóság</w:t>
            </w:r>
            <w:r w:rsidR="00764FF6">
              <w:t>)</w:t>
            </w:r>
          </w:p>
        </w:tc>
      </w:tr>
      <w:tr w:rsidR="00250DAD" w14:paraId="4B1A6B80" w14:textId="77777777" w:rsidTr="00250DAD">
        <w:tc>
          <w:tcPr>
            <w:tcW w:w="1129" w:type="dxa"/>
          </w:tcPr>
          <w:p w14:paraId="1F560D32" w14:textId="0C4A79E8" w:rsidR="00250DAD" w:rsidRDefault="00A569D3" w:rsidP="00A569D3">
            <w:pPr>
              <w:spacing w:after="160" w:line="259" w:lineRule="auto"/>
              <w:jc w:val="center"/>
            </w:pPr>
            <w:r>
              <w:t>LTM:</w:t>
            </w:r>
          </w:p>
        </w:tc>
        <w:tc>
          <w:tcPr>
            <w:tcW w:w="7513" w:type="dxa"/>
          </w:tcPr>
          <w:p w14:paraId="43450D42" w14:textId="196ACF26" w:rsidR="00250DAD" w:rsidRDefault="00A569D3">
            <w:pPr>
              <w:spacing w:after="160" w:line="259" w:lineRule="auto"/>
            </w:pPr>
            <w:r>
              <w:t>Long Term Memory(hosszú távú memória)</w:t>
            </w:r>
          </w:p>
        </w:tc>
      </w:tr>
      <w:tr w:rsidR="00250DAD" w14:paraId="42C48711" w14:textId="77777777" w:rsidTr="00250DAD">
        <w:tc>
          <w:tcPr>
            <w:tcW w:w="1129" w:type="dxa"/>
          </w:tcPr>
          <w:p w14:paraId="4F9AF520" w14:textId="34CCE4C0" w:rsidR="00250DAD" w:rsidRDefault="00250DAD" w:rsidP="00764FF6">
            <w:pPr>
              <w:spacing w:after="160" w:line="259" w:lineRule="auto"/>
              <w:jc w:val="right"/>
            </w:pPr>
          </w:p>
        </w:tc>
        <w:tc>
          <w:tcPr>
            <w:tcW w:w="7513" w:type="dxa"/>
          </w:tcPr>
          <w:p w14:paraId="06BAAE7C" w14:textId="44275AA2" w:rsidR="00250DAD" w:rsidRDefault="00250DAD">
            <w:pPr>
              <w:spacing w:after="160" w:line="259" w:lineRule="auto"/>
            </w:pPr>
          </w:p>
        </w:tc>
      </w:tr>
      <w:tr w:rsidR="00250DAD" w14:paraId="2F4A1B56" w14:textId="77777777" w:rsidTr="00250DAD">
        <w:tc>
          <w:tcPr>
            <w:tcW w:w="1129" w:type="dxa"/>
          </w:tcPr>
          <w:p w14:paraId="087E5D9D" w14:textId="798B567E" w:rsidR="00250DAD" w:rsidRDefault="00250DAD" w:rsidP="00764FF6">
            <w:pPr>
              <w:spacing w:after="160" w:line="259" w:lineRule="auto"/>
              <w:jc w:val="right"/>
            </w:pPr>
          </w:p>
        </w:tc>
        <w:tc>
          <w:tcPr>
            <w:tcW w:w="7513" w:type="dxa"/>
          </w:tcPr>
          <w:p w14:paraId="72D9F99E" w14:textId="337062CE" w:rsidR="00250DAD" w:rsidRDefault="00250DAD">
            <w:pPr>
              <w:spacing w:after="160" w:line="259" w:lineRule="auto"/>
            </w:pPr>
          </w:p>
        </w:tc>
      </w:tr>
      <w:tr w:rsidR="00250DAD" w14:paraId="0738A8BA" w14:textId="77777777" w:rsidTr="00250DAD">
        <w:tc>
          <w:tcPr>
            <w:tcW w:w="1129" w:type="dxa"/>
          </w:tcPr>
          <w:p w14:paraId="49076C50" w14:textId="285C4835" w:rsidR="00250DAD" w:rsidRDefault="00250DAD" w:rsidP="00764FF6">
            <w:pPr>
              <w:spacing w:after="160" w:line="259" w:lineRule="auto"/>
              <w:jc w:val="right"/>
            </w:pPr>
          </w:p>
        </w:tc>
        <w:tc>
          <w:tcPr>
            <w:tcW w:w="7513" w:type="dxa"/>
          </w:tcPr>
          <w:p w14:paraId="3CD30A23" w14:textId="718221EC" w:rsidR="00250DAD" w:rsidRDefault="00250DAD">
            <w:pPr>
              <w:spacing w:after="160" w:line="259" w:lineRule="auto"/>
            </w:pPr>
          </w:p>
        </w:tc>
      </w:tr>
      <w:tr w:rsidR="00250DAD" w14:paraId="261F401E" w14:textId="77777777" w:rsidTr="00250DAD">
        <w:tc>
          <w:tcPr>
            <w:tcW w:w="1129" w:type="dxa"/>
          </w:tcPr>
          <w:p w14:paraId="23AD8A0A" w14:textId="0DCA9A85" w:rsidR="00250DAD" w:rsidRDefault="00250DAD" w:rsidP="00764FF6">
            <w:pPr>
              <w:spacing w:after="160" w:line="259" w:lineRule="auto"/>
              <w:jc w:val="right"/>
            </w:pPr>
          </w:p>
        </w:tc>
        <w:tc>
          <w:tcPr>
            <w:tcW w:w="7513" w:type="dxa"/>
          </w:tcPr>
          <w:p w14:paraId="53956A63" w14:textId="774ADB43" w:rsidR="00250DAD" w:rsidRDefault="00250DAD">
            <w:pPr>
              <w:spacing w:after="160" w:line="259" w:lineRule="auto"/>
            </w:pPr>
          </w:p>
        </w:tc>
      </w:tr>
      <w:tr w:rsidR="00250DAD" w14:paraId="1E6BFB5B" w14:textId="77777777" w:rsidTr="00250DAD">
        <w:tc>
          <w:tcPr>
            <w:tcW w:w="1129" w:type="dxa"/>
          </w:tcPr>
          <w:p w14:paraId="17EB84CF" w14:textId="1C8B1A97" w:rsidR="00250DAD" w:rsidRDefault="00250DAD" w:rsidP="00764FF6">
            <w:pPr>
              <w:spacing w:after="160" w:line="259" w:lineRule="auto"/>
              <w:jc w:val="right"/>
            </w:pPr>
          </w:p>
        </w:tc>
        <w:tc>
          <w:tcPr>
            <w:tcW w:w="7513" w:type="dxa"/>
          </w:tcPr>
          <w:p w14:paraId="4152BEBC" w14:textId="3096997D" w:rsidR="00250DAD" w:rsidRDefault="00250DAD">
            <w:pPr>
              <w:spacing w:after="160" w:line="259" w:lineRule="auto"/>
            </w:pPr>
          </w:p>
        </w:tc>
      </w:tr>
    </w:tbl>
    <w:p w14:paraId="2F96895B" w14:textId="77777777" w:rsidR="00842554" w:rsidRDefault="00842554">
      <w:pPr>
        <w:spacing w:after="160" w:line="259" w:lineRule="auto"/>
      </w:pPr>
    </w:p>
    <w:p w14:paraId="3D2043D9" w14:textId="76997B5A" w:rsidR="003101D0" w:rsidRDefault="00B6553C" w:rsidP="009F025B">
      <w:pPr>
        <w:pStyle w:val="Cmsor1"/>
        <w:pageBreakBefore/>
        <w:numPr>
          <w:ilvl w:val="0"/>
          <w:numId w:val="19"/>
        </w:numPr>
      </w:pPr>
      <w:bookmarkStart w:id="32" w:name="_Toc163725915"/>
      <w:r>
        <w:lastRenderedPageBreak/>
        <w:t>Bevezetés</w:t>
      </w:r>
      <w:bookmarkEnd w:id="32"/>
    </w:p>
    <w:p w14:paraId="7675839D" w14:textId="411BF317" w:rsidR="00B6553C" w:rsidRDefault="00B6553C" w:rsidP="00B6553C">
      <w:pPr>
        <w:pStyle w:val="Firstparagraph"/>
      </w:pPr>
      <w:r>
        <w:t>A szakdolgozatom keretein belül egy virtuális valóság alapú (VR) játék kerül megvalósításra, amely a memória javítására szolgál.</w:t>
      </w:r>
    </w:p>
    <w:p w14:paraId="62859152" w14:textId="34A198AF" w:rsidR="00B6553C" w:rsidRDefault="00B6553C" w:rsidP="00B6553C">
      <w:r>
        <w:t>A játék elkészítésének szükségességét abban látom, hogy az emberi memória az idő előrehaladtával folyamatosan romlik, egyre gyakoribb a memóriát érintő betegségek kialakulása az időskorban, mint például az Alzheimer-kór vagy a demencia. Emlékeink tesznek olyanná minket, amilyenek vagyunk, formálnak minket, személyiségünket. Emlékeink elvesztése olyan, mintha saját életünkből veszítenénk el egy darabot. Ezért egyre több embert foglalkoztat a kérdés, hogy lehetséges a folyamat lassítása, illetve akár teljes mértékű megállítása. Mi magunk is tehetünk ennek megakadályozása, lassítása érdekében különböző memóriajavító játékok segítségével.</w:t>
      </w:r>
    </w:p>
    <w:p w14:paraId="7B9C5A04" w14:textId="4378B534" w:rsidR="00B6553C" w:rsidRDefault="00B6553C" w:rsidP="00B6553C">
      <w:r>
        <w:t>Szakdolgozatom témájául a memória javítására szolgáló játékgyűjtemény létrehozását választottam. A téma igen időszerűnek és hasznosnak mondható mivel az emberi memória romlása mindenkire vonatkozik így célközönsége mindenkire kiterjedhet. Célomnak tűztem ki egy már ismert memória játékokból álló gyűjtemény létrehozását, ami virtuális térben vetíti elénk ezeket a játékokat.</w:t>
      </w:r>
    </w:p>
    <w:p w14:paraId="6C42EF76" w14:textId="44234556" w:rsidR="0099290A" w:rsidRDefault="0099290A" w:rsidP="0099290A">
      <w:pPr>
        <w:pStyle w:val="Cmsor2"/>
        <w:ind w:hanging="431"/>
      </w:pPr>
      <w:bookmarkStart w:id="33" w:name="_Toc163725916"/>
      <w:r w:rsidRPr="0099290A">
        <w:t>Feladat leírása</w:t>
      </w:r>
      <w:bookmarkEnd w:id="33"/>
    </w:p>
    <w:p w14:paraId="38364EA7" w14:textId="64DFE3BA" w:rsidR="00B6553C" w:rsidRDefault="00B6553C" w:rsidP="00623AA7">
      <w:pPr>
        <w:pStyle w:val="Firstparagraph"/>
      </w:pPr>
      <w:r>
        <w:t>Feladatom során elkészít</w:t>
      </w:r>
      <w:r w:rsidR="00A17678">
        <w:t>ek</w:t>
      </w:r>
      <w:r>
        <w:t xml:space="preserve"> VR segítségével </w:t>
      </w:r>
      <w:r w:rsidR="004B110B">
        <w:t xml:space="preserve">egy </w:t>
      </w:r>
      <w:r w:rsidR="00A17678">
        <w:t>szoftvert</w:t>
      </w:r>
      <w:r>
        <w:t xml:space="preserve">, amiben </w:t>
      </w:r>
      <w:r w:rsidR="00A17678">
        <w:t>több</w:t>
      </w:r>
      <w:r>
        <w:t xml:space="preserve"> memória javítására szolgáló </w:t>
      </w:r>
      <w:r w:rsidR="00A17678">
        <w:t>játék kerül megvalósításra.</w:t>
      </w:r>
    </w:p>
    <w:p w14:paraId="0802E7E3" w14:textId="3B44A6C7" w:rsidR="00B6553C" w:rsidRDefault="00B6553C" w:rsidP="00B6553C">
      <w:r>
        <w:t>A játék</w:t>
      </w:r>
      <w:r w:rsidR="00A17678">
        <w:t>ok</w:t>
      </w:r>
      <w:r w:rsidR="0099290A">
        <w:t>ban</w:t>
      </w:r>
      <w:r>
        <w:t xml:space="preserve"> különböző nehézségi szintek lesznek elérhetőek</w:t>
      </w:r>
      <w:r w:rsidR="0099290A">
        <w:t>. A</w:t>
      </w:r>
      <w:r>
        <w:t xml:space="preserve"> </w:t>
      </w:r>
      <w:r w:rsidR="00F95E7C">
        <w:t>könnyű szint</w:t>
      </w:r>
      <w:r w:rsidR="00A17678">
        <w:t xml:space="preserve"> a legtöbb ember számára</w:t>
      </w:r>
      <w:r>
        <w:t xml:space="preserve"> könnyedén megoldható feladatoktól</w:t>
      </w:r>
      <w:r w:rsidR="00F95E7C">
        <w:t xml:space="preserve"> áll</w:t>
      </w:r>
      <w:r w:rsidR="0099290A">
        <w:t>, a</w:t>
      </w:r>
      <w:r>
        <w:t xml:space="preserve"> nehezebb </w:t>
      </w:r>
      <w:r w:rsidR="00F95E7C">
        <w:t xml:space="preserve">szint pedig </w:t>
      </w:r>
      <w:r>
        <w:t>komplexebb feladatok</w:t>
      </w:r>
      <w:r w:rsidR="00F95E7C">
        <w:t>ból</w:t>
      </w:r>
      <w:r>
        <w:t>, amelyek egyre több odafigyelést, illetve memorizálást igényelnek.</w:t>
      </w:r>
      <w:r w:rsidR="0099290A">
        <w:t xml:space="preserve"> </w:t>
      </w:r>
      <w:r>
        <w:t>A játékok egy virtuális térben lesznek elérhetőek, amiben a kontrollerek segítségével vándorolhatunk, illetve azok segítségével válaszhatjuk ki a kívánt játékot, emellett a nehézségi szintet is.</w:t>
      </w:r>
      <w:r w:rsidR="0099290A">
        <w:t xml:space="preserve"> </w:t>
      </w:r>
      <w:r>
        <w:t xml:space="preserve">Az eredményeket egy eredményjelző segítségével </w:t>
      </w:r>
      <w:r w:rsidR="00A17678">
        <w:t>jelenítjük meg a felhasználó számára</w:t>
      </w:r>
      <w:r>
        <w:t>, illetve nyomon köve</w:t>
      </w:r>
      <w:r w:rsidR="00A17678">
        <w:t xml:space="preserve">thető </w:t>
      </w:r>
      <w:r w:rsidR="00820A1D">
        <w:t>a memória</w:t>
      </w:r>
      <w:r>
        <w:t xml:space="preserve"> javulás</w:t>
      </w:r>
      <w:r w:rsidR="00A17678">
        <w:t>a is</w:t>
      </w:r>
      <w:r>
        <w:t xml:space="preserve">. Az eredmények nehézségi szint szerint </w:t>
      </w:r>
      <w:r w:rsidR="00A17678">
        <w:t>megtekinthetőek, így a felhasználók egy átfogóbb képet kaphat a rehabilitációról.</w:t>
      </w:r>
    </w:p>
    <w:p w14:paraId="7286A1D0" w14:textId="25A7A9F3" w:rsidR="00B6553C" w:rsidRDefault="00B6553C" w:rsidP="00B6553C">
      <w:r>
        <w:t>Az alkalmazásban választható gyűjteményben az ismertebb memóri</w:t>
      </w:r>
      <w:r w:rsidR="0099290A">
        <w:t>át</w:t>
      </w:r>
      <w:r>
        <w:t xml:space="preserve"> javító játékok </w:t>
      </w:r>
      <w:r w:rsidR="00A17678">
        <w:t>kerültek be</w:t>
      </w:r>
      <w:r>
        <w:t>, amelyeknek elismerten javító hatása van az emberi memóriára</w:t>
      </w:r>
      <w:r w:rsidR="0099290A">
        <w:t>,</w:t>
      </w:r>
      <w:r>
        <w:t xml:space="preserve"> ezzel is elősegítve a javulás folyamatát a lehető legrövidebb időtartam alatt. A játékban </w:t>
      </w:r>
      <w:r w:rsidR="0099290A">
        <w:t>nyomon követhetjük</w:t>
      </w:r>
      <w:r>
        <w:t xml:space="preserve"> a játszott óráink számát, illetve a teljesített szintek számát is.</w:t>
      </w:r>
    </w:p>
    <w:p w14:paraId="670DDF48" w14:textId="78FFC002" w:rsidR="0099290A" w:rsidRDefault="0099290A" w:rsidP="00ED4824">
      <w:pPr>
        <w:pStyle w:val="Cmsor2"/>
        <w:ind w:hanging="431"/>
      </w:pPr>
      <w:bookmarkStart w:id="34" w:name="_Toc163725917"/>
      <w:r>
        <w:t xml:space="preserve">Játék </w:t>
      </w:r>
      <w:r w:rsidR="009E50EC">
        <w:t>típusok</w:t>
      </w:r>
      <w:bookmarkEnd w:id="34"/>
    </w:p>
    <w:p w14:paraId="0AF900F5" w14:textId="3CDBA706" w:rsidR="0099290A" w:rsidRDefault="0099290A" w:rsidP="00623AA7">
      <w:pPr>
        <w:pStyle w:val="Firstparagraph"/>
      </w:pPr>
      <w:r>
        <w:t>3 különféle játék</w:t>
      </w:r>
      <w:r w:rsidR="009E50EC">
        <w:t>típus</w:t>
      </w:r>
      <w:r>
        <w:t xml:space="preserve"> kerül megvalósításra, amikről a játék elindítása előtt kaphatunk tájékoztatást.</w:t>
      </w:r>
    </w:p>
    <w:p w14:paraId="36EBF9C0" w14:textId="0E15B380" w:rsidR="0099290A" w:rsidRDefault="0099290A" w:rsidP="00ED4824">
      <w:pPr>
        <w:pStyle w:val="Cmsor3"/>
      </w:pPr>
      <w:bookmarkStart w:id="35" w:name="_Toc163725918"/>
      <w:r>
        <w:lastRenderedPageBreak/>
        <w:t xml:space="preserve">Simon </w:t>
      </w:r>
      <w:r w:rsidR="004B110B">
        <w:t>játék</w:t>
      </w:r>
      <w:bookmarkEnd w:id="35"/>
    </w:p>
    <w:p w14:paraId="1452267A" w14:textId="77777777" w:rsidR="00606AB8" w:rsidRDefault="0099290A" w:rsidP="00623AA7">
      <w:pPr>
        <w:pStyle w:val="Firstparagraph"/>
      </w:pPr>
      <w:r>
        <w:t>Egy rövidtávú memóriát fejlesztő elektronikus játék.</w:t>
      </w:r>
      <w:r w:rsidR="008A7E3C">
        <w:t xml:space="preserve"> </w:t>
      </w:r>
      <w:r>
        <w:t>A játék során egy</w:t>
      </w:r>
      <w:r w:rsidR="008A7E3C">
        <w:t xml:space="preserve"> tárgyat</w:t>
      </w:r>
      <w:r>
        <w:t xml:space="preserve"> lát</w:t>
      </w:r>
      <w:r w:rsidR="008A7E3C">
        <w:t>unk magunk előtt</w:t>
      </w:r>
      <w:r w:rsidR="00606AB8">
        <w:t>,</w:t>
      </w:r>
      <w:r>
        <w:t xml:space="preserve"> ami </w:t>
      </w:r>
      <w:r w:rsidR="008A7E3C">
        <w:t xml:space="preserve">fények és </w:t>
      </w:r>
      <w:r>
        <w:t xml:space="preserve">hangok </w:t>
      </w:r>
      <w:r w:rsidR="008A7E3C">
        <w:t>s</w:t>
      </w:r>
      <w:r>
        <w:t>orozatát hozza létre, am</w:t>
      </w:r>
      <w:r w:rsidR="008A7E3C">
        <w:t>i</w:t>
      </w:r>
      <w:r>
        <w:t xml:space="preserve">t a felhasználónak </w:t>
      </w:r>
      <w:r w:rsidR="008A7E3C">
        <w:t>ismételnie kell</w:t>
      </w:r>
      <w:r>
        <w:t>. Ha a felhasználónak sikerül</w:t>
      </w:r>
      <w:r w:rsidR="00404E5A">
        <w:t>,</w:t>
      </w:r>
      <w:r>
        <w:t xml:space="preserve"> haladhat tovább a következő szintre, de ha</w:t>
      </w:r>
    </w:p>
    <w:p w14:paraId="15D8FEDD" w14:textId="1C2E4731" w:rsidR="0099290A" w:rsidRDefault="00606AB8" w:rsidP="00623AA7">
      <w:pPr>
        <w:pStyle w:val="Firstparagraph"/>
      </w:pPr>
      <w:r>
        <w:t xml:space="preserve"> nem sikerül</w:t>
      </w:r>
      <w:r w:rsidR="0099290A">
        <w:t xml:space="preserve"> akko</w:t>
      </w:r>
      <w:r>
        <w:t>r</w:t>
      </w:r>
      <w:r w:rsidR="0099290A">
        <w:t xml:space="preserve"> </w:t>
      </w:r>
      <w:r>
        <w:t xml:space="preserve">a </w:t>
      </w:r>
      <w:r w:rsidR="0099290A">
        <w:t>játék vége</w:t>
      </w:r>
      <w:r>
        <w:t>t</w:t>
      </w:r>
      <w:r w:rsidR="0099290A">
        <w:t xml:space="preserve"> </w:t>
      </w:r>
      <w:r>
        <w:t>ér</w:t>
      </w:r>
      <w:r w:rsidR="0099290A">
        <w:t xml:space="preserve">. A játék során egy kör vagy négyzetalakú eszközön négy színes gombot </w:t>
      </w:r>
      <w:r w:rsidR="00404E5A">
        <w:t>láthatunk,</w:t>
      </w:r>
      <w:r w:rsidR="0099290A">
        <w:t xml:space="preserve"> </w:t>
      </w:r>
      <w:r w:rsidR="00387463">
        <w:t>ahol</w:t>
      </w:r>
      <w:r w:rsidR="0099290A">
        <w:t xml:space="preserve"> mindegyi</w:t>
      </w:r>
      <w:r w:rsidR="00387463">
        <w:t>k gomb</w:t>
      </w:r>
      <w:r w:rsidR="0099290A">
        <w:t xml:space="preserve"> egy adott hangot ad </w:t>
      </w:r>
      <w:r w:rsidR="00404E5A">
        <w:t>ki,</w:t>
      </w:r>
      <w:r w:rsidR="0099290A">
        <w:t xml:space="preserve"> amikor a felhasználó megnyomja vagy aktiválja a készüléket. A játék egy fordulója abból áll, hogy a készülék véletlenszerű sorrendben világít, majd a játékosnak gombok megnyomásával kell reprodukálnia a sorrendet</w:t>
      </w:r>
      <w:r w:rsidR="0092618A">
        <w:t xml:space="preserve"> [1]</w:t>
      </w:r>
      <w:r w:rsidR="0099290A">
        <w:t>.</w:t>
      </w:r>
    </w:p>
    <w:p w14:paraId="40B61C08" w14:textId="77777777" w:rsidR="0099290A" w:rsidRDefault="0099290A" w:rsidP="0099290A"/>
    <w:p w14:paraId="255E3E24" w14:textId="54A82EA7" w:rsidR="0099290A" w:rsidRDefault="0099290A" w:rsidP="00ED4824">
      <w:pPr>
        <w:pStyle w:val="Cmsor3"/>
      </w:pPr>
      <w:bookmarkStart w:id="36" w:name="_Toc163725919"/>
      <w:r>
        <w:t>Bevásárlólista játék</w:t>
      </w:r>
      <w:bookmarkEnd w:id="36"/>
    </w:p>
    <w:p w14:paraId="2B82BFC0" w14:textId="4AD9CE0B" w:rsidR="0099290A" w:rsidRDefault="0099290A" w:rsidP="00623AA7">
      <w:pPr>
        <w:pStyle w:val="Firstparagraph"/>
      </w:pPr>
      <w:r>
        <w:t>Egyfajta bevásárlás szimuláció</w:t>
      </w:r>
      <w:r w:rsidR="00404E5A">
        <w:t>,</w:t>
      </w:r>
      <w:r>
        <w:t xml:space="preserve"> a játék lényegében arról szól, hogy a játékos nehézségi szinttől függően kap egy listát, ami tartalmazza a megvásárlandó termékek listáját és azok mennyiségét. A felhasználónak egy polcról kell levennie a termékeket, amelyek levétel után megjelennek a kosárban, illetve az eredeti helyén újra megjelennek. A játék</w:t>
      </w:r>
      <w:r w:rsidR="00404E5A">
        <w:t xml:space="preserve"> egy szintjének </w:t>
      </w:r>
      <w:r>
        <w:t xml:space="preserve">akkor lesz vége, ha a játékos minden elemet a bevásárlólistáról a kosárba helyez ezután pedig folytathatja a következő szinttel. Minden szinten van egy megadott idő, ami alatt teljesíteni kell a feladatot vagy a játék véget ér. A rendelkezésre álló idő a nehézségi szint növekedésével csökken, illetve a lista mérete is ezzel </w:t>
      </w:r>
      <w:r w:rsidR="00404E5A">
        <w:t>párhuzamosan</w:t>
      </w:r>
      <w:r>
        <w:t xml:space="preserve"> bővül.</w:t>
      </w:r>
    </w:p>
    <w:p w14:paraId="543D1DEE" w14:textId="181FFD0F" w:rsidR="0099290A" w:rsidRDefault="00404E5A" w:rsidP="00ED4824">
      <w:pPr>
        <w:pStyle w:val="Cmsor3"/>
      </w:pPr>
      <w:bookmarkStart w:id="37" w:name="_Toc163725920"/>
      <w:r>
        <w:t>Hagyományos m</w:t>
      </w:r>
      <w:r w:rsidR="0099290A">
        <w:t>emóriajáték</w:t>
      </w:r>
      <w:bookmarkEnd w:id="37"/>
    </w:p>
    <w:p w14:paraId="0C4D5D80" w14:textId="25C3649A" w:rsidR="00404E5A" w:rsidRDefault="0099290A" w:rsidP="00623AA7">
      <w:pPr>
        <w:pStyle w:val="Firstparagraph"/>
      </w:pPr>
      <w:r>
        <w:t>A memóriajáték két- vagy többszemélyes, kártyákkal játszható, puzzle jellegű táblajáték. A győzelemhez az összes párt meg kell találni. A memóriajáték táblásnak minősül, de a valóságban kártyával, leginkább gyerekek szokták játszani, célja, hogy próbára tegye a játékosok emlékezőképességét. A játékosok előtt a nehézségtől függően nagyságát változtató téglalap található, ahol memóriakártyák találhatóak hátlapjukkal felfelé. A játékos választ egy kártyát ezt a</w:t>
      </w:r>
      <w:r w:rsidR="00404E5A">
        <w:t xml:space="preserve"> szoftver</w:t>
      </w:r>
      <w:r>
        <w:t xml:space="preserve"> felfordítja, ahol a felhasználó láthat egy szimbólumot ezután választania kell még egy </w:t>
      </w:r>
      <w:r w:rsidR="00404E5A">
        <w:t>kártyát,</w:t>
      </w:r>
      <w:r>
        <w:t xml:space="preserve"> amin szintén láthat egy szimbólumot, ha a két szimbólum egyezik akkor a kártyák kikerülnek a téglalapból ezután a játékos újraválaszthat. A játék véget ér, ha a játékos az összes kártya</w:t>
      </w:r>
      <w:r w:rsidR="00404E5A">
        <w:t xml:space="preserve"> </w:t>
      </w:r>
      <w:r>
        <w:t xml:space="preserve">párját megtalálja </w:t>
      </w:r>
      <w:r>
        <w:lastRenderedPageBreak/>
        <w:t xml:space="preserve">ezután tovább léphet a következő szintre. Minden körben a felhasználónak meghatározott ideje </w:t>
      </w:r>
      <w:r w:rsidR="00404E5A">
        <w:t xml:space="preserve">van </w:t>
      </w:r>
      <w:r>
        <w:t>a kártyák párosításához, ha az idő letelik a játék véget ér.</w:t>
      </w:r>
      <w:r w:rsidR="00A144C9">
        <w:t>[2]</w:t>
      </w:r>
    </w:p>
    <w:p w14:paraId="1B8F3628" w14:textId="39A9EBBA" w:rsidR="00ED4824" w:rsidRDefault="009E50EC" w:rsidP="00ED4824">
      <w:pPr>
        <w:pStyle w:val="Cmsor2"/>
        <w:ind w:hanging="431"/>
      </w:pPr>
      <w:bookmarkStart w:id="38" w:name="_Toc163725921"/>
      <w:r>
        <w:t>I</w:t>
      </w:r>
      <w:r w:rsidR="00ED4824">
        <w:t>dőbeosztás</w:t>
      </w:r>
      <w:bookmarkEnd w:id="38"/>
    </w:p>
    <w:tbl>
      <w:tblPr>
        <w:tblStyle w:val="Rcsostblzat"/>
        <w:tblW w:w="0" w:type="auto"/>
        <w:tblLook w:val="04A0" w:firstRow="1" w:lastRow="0" w:firstColumn="1" w:lastColumn="0" w:noHBand="0" w:noVBand="1"/>
      </w:tblPr>
      <w:tblGrid>
        <w:gridCol w:w="2137"/>
        <w:gridCol w:w="518"/>
        <w:gridCol w:w="518"/>
        <w:gridCol w:w="518"/>
        <w:gridCol w:w="518"/>
        <w:gridCol w:w="517"/>
        <w:gridCol w:w="517"/>
        <w:gridCol w:w="517"/>
        <w:gridCol w:w="517"/>
        <w:gridCol w:w="518"/>
        <w:gridCol w:w="566"/>
        <w:gridCol w:w="566"/>
        <w:gridCol w:w="566"/>
      </w:tblGrid>
      <w:tr w:rsidR="00ED4824" w14:paraId="633FAC6E" w14:textId="77777777" w:rsidTr="007A380C">
        <w:tc>
          <w:tcPr>
            <w:tcW w:w="1977" w:type="dxa"/>
          </w:tcPr>
          <w:p w14:paraId="07006E3A" w14:textId="617EB0D9" w:rsidR="00ED4824" w:rsidRDefault="00ED4824" w:rsidP="00ED4824">
            <w:pPr>
              <w:pStyle w:val="Firstparagraph"/>
            </w:pPr>
            <w:r>
              <w:t>Megnevezés/Hónap</w:t>
            </w:r>
          </w:p>
        </w:tc>
        <w:tc>
          <w:tcPr>
            <w:tcW w:w="553" w:type="dxa"/>
          </w:tcPr>
          <w:p w14:paraId="369157A0" w14:textId="19C9F00F" w:rsidR="00ED4824" w:rsidRDefault="00ED4824" w:rsidP="00ED4824">
            <w:pPr>
              <w:pStyle w:val="Firstparagraph"/>
            </w:pPr>
            <w:r>
              <w:t>1</w:t>
            </w:r>
          </w:p>
        </w:tc>
        <w:tc>
          <w:tcPr>
            <w:tcW w:w="553" w:type="dxa"/>
          </w:tcPr>
          <w:p w14:paraId="00DB6394" w14:textId="19D5CE19" w:rsidR="00ED4824" w:rsidRDefault="00ED4824" w:rsidP="00ED4824">
            <w:pPr>
              <w:pStyle w:val="Firstparagraph"/>
            </w:pPr>
            <w:r>
              <w:t>2</w:t>
            </w:r>
          </w:p>
        </w:tc>
        <w:tc>
          <w:tcPr>
            <w:tcW w:w="553" w:type="dxa"/>
          </w:tcPr>
          <w:p w14:paraId="7B87DF0E" w14:textId="3DA0311C" w:rsidR="00ED4824" w:rsidRDefault="00ED4824" w:rsidP="00ED4824">
            <w:pPr>
              <w:pStyle w:val="Firstparagraph"/>
            </w:pPr>
            <w:r>
              <w:t>3</w:t>
            </w:r>
          </w:p>
        </w:tc>
        <w:tc>
          <w:tcPr>
            <w:tcW w:w="553" w:type="dxa"/>
          </w:tcPr>
          <w:p w14:paraId="2685286E" w14:textId="13DE9A0C" w:rsidR="00ED4824" w:rsidRDefault="00ED4824" w:rsidP="00ED4824">
            <w:pPr>
              <w:pStyle w:val="Firstparagraph"/>
            </w:pPr>
            <w:r>
              <w:t>4</w:t>
            </w:r>
          </w:p>
        </w:tc>
        <w:tc>
          <w:tcPr>
            <w:tcW w:w="553" w:type="dxa"/>
            <w:tcBorders>
              <w:right w:val="single" w:sz="12" w:space="0" w:color="ED7D31" w:themeColor="accent2"/>
            </w:tcBorders>
          </w:tcPr>
          <w:p w14:paraId="5D6CCB37" w14:textId="49154146" w:rsidR="00ED4824" w:rsidRDefault="00ED4824" w:rsidP="00ED4824">
            <w:pPr>
              <w:pStyle w:val="Firstparagraph"/>
            </w:pPr>
            <w:r>
              <w:t>5</w:t>
            </w:r>
          </w:p>
        </w:tc>
        <w:tc>
          <w:tcPr>
            <w:tcW w:w="553" w:type="dxa"/>
            <w:tcBorders>
              <w:left w:val="single" w:sz="12" w:space="0" w:color="ED7D31" w:themeColor="accent2"/>
            </w:tcBorders>
          </w:tcPr>
          <w:p w14:paraId="31BCF338" w14:textId="5FC631C6" w:rsidR="00ED4824" w:rsidRDefault="00ED4824" w:rsidP="00ED4824">
            <w:pPr>
              <w:pStyle w:val="Firstparagraph"/>
            </w:pPr>
            <w:r>
              <w:t>6</w:t>
            </w:r>
          </w:p>
        </w:tc>
        <w:tc>
          <w:tcPr>
            <w:tcW w:w="553" w:type="dxa"/>
          </w:tcPr>
          <w:p w14:paraId="38CB76F2" w14:textId="0F279EAC" w:rsidR="00ED4824" w:rsidRDefault="00ED4824" w:rsidP="00ED4824">
            <w:pPr>
              <w:pStyle w:val="Firstparagraph"/>
            </w:pPr>
            <w:r>
              <w:t>7</w:t>
            </w:r>
          </w:p>
        </w:tc>
        <w:tc>
          <w:tcPr>
            <w:tcW w:w="553" w:type="dxa"/>
          </w:tcPr>
          <w:p w14:paraId="709F0651" w14:textId="25E2A78F" w:rsidR="00ED4824" w:rsidRDefault="00ED4824" w:rsidP="00ED4824">
            <w:pPr>
              <w:pStyle w:val="Firstparagraph"/>
            </w:pPr>
            <w:r>
              <w:t>8</w:t>
            </w:r>
          </w:p>
        </w:tc>
        <w:tc>
          <w:tcPr>
            <w:tcW w:w="554" w:type="dxa"/>
          </w:tcPr>
          <w:p w14:paraId="1FC23A8D" w14:textId="3B82091A" w:rsidR="00ED4824" w:rsidRDefault="00ED4824" w:rsidP="00ED4824">
            <w:pPr>
              <w:pStyle w:val="Firstparagraph"/>
            </w:pPr>
            <w:r>
              <w:t>9</w:t>
            </w:r>
          </w:p>
        </w:tc>
        <w:tc>
          <w:tcPr>
            <w:tcW w:w="588" w:type="dxa"/>
          </w:tcPr>
          <w:p w14:paraId="794D0710" w14:textId="24CDFE48" w:rsidR="00ED4824" w:rsidRDefault="00ED4824" w:rsidP="00ED4824">
            <w:pPr>
              <w:pStyle w:val="Firstparagraph"/>
            </w:pPr>
            <w:r>
              <w:t>10</w:t>
            </w:r>
          </w:p>
        </w:tc>
        <w:tc>
          <w:tcPr>
            <w:tcW w:w="588" w:type="dxa"/>
          </w:tcPr>
          <w:p w14:paraId="1B14FAD5" w14:textId="1F55DF94" w:rsidR="00ED4824" w:rsidRDefault="00ED4824" w:rsidP="00ED4824">
            <w:pPr>
              <w:pStyle w:val="Firstparagraph"/>
            </w:pPr>
            <w:r>
              <w:t>11</w:t>
            </w:r>
          </w:p>
        </w:tc>
        <w:tc>
          <w:tcPr>
            <w:tcW w:w="588" w:type="dxa"/>
          </w:tcPr>
          <w:p w14:paraId="0EE78756" w14:textId="3D4BDBCB" w:rsidR="00ED4824" w:rsidRDefault="00ED4824" w:rsidP="00ED4824">
            <w:pPr>
              <w:pStyle w:val="Firstparagraph"/>
            </w:pPr>
            <w:r>
              <w:t>12</w:t>
            </w:r>
          </w:p>
        </w:tc>
      </w:tr>
      <w:tr w:rsidR="00ED4824" w14:paraId="684CF1B3" w14:textId="77777777" w:rsidTr="007A380C">
        <w:tc>
          <w:tcPr>
            <w:tcW w:w="1977" w:type="dxa"/>
          </w:tcPr>
          <w:p w14:paraId="1CC6EF06" w14:textId="2B15270A" w:rsidR="00ED4824" w:rsidRDefault="00ED4824" w:rsidP="00ED4824">
            <w:pPr>
              <w:pStyle w:val="Firstparagraph"/>
            </w:pPr>
            <w:r>
              <w:t>Irodalomkutatás</w:t>
            </w:r>
          </w:p>
        </w:tc>
        <w:tc>
          <w:tcPr>
            <w:tcW w:w="553" w:type="dxa"/>
            <w:shd w:val="clear" w:color="auto" w:fill="D0CECE" w:themeFill="background2" w:themeFillShade="E6"/>
          </w:tcPr>
          <w:p w14:paraId="16CC84B6" w14:textId="77777777" w:rsidR="00ED4824" w:rsidRDefault="00ED4824" w:rsidP="00ED4824">
            <w:pPr>
              <w:pStyle w:val="Firstparagraph"/>
            </w:pPr>
          </w:p>
        </w:tc>
        <w:tc>
          <w:tcPr>
            <w:tcW w:w="553" w:type="dxa"/>
            <w:shd w:val="clear" w:color="auto" w:fill="D0CECE" w:themeFill="background2" w:themeFillShade="E6"/>
          </w:tcPr>
          <w:p w14:paraId="3F0BF131" w14:textId="77777777" w:rsidR="00ED4824" w:rsidRDefault="00ED4824" w:rsidP="00ED4824">
            <w:pPr>
              <w:pStyle w:val="Firstparagraph"/>
            </w:pPr>
          </w:p>
        </w:tc>
        <w:tc>
          <w:tcPr>
            <w:tcW w:w="553" w:type="dxa"/>
          </w:tcPr>
          <w:p w14:paraId="4830ABAF" w14:textId="77777777" w:rsidR="00ED4824" w:rsidRDefault="00ED4824" w:rsidP="00ED4824">
            <w:pPr>
              <w:pStyle w:val="Firstparagraph"/>
            </w:pPr>
          </w:p>
        </w:tc>
        <w:tc>
          <w:tcPr>
            <w:tcW w:w="553" w:type="dxa"/>
          </w:tcPr>
          <w:p w14:paraId="0E372BF9" w14:textId="77777777" w:rsidR="00ED4824" w:rsidRDefault="00ED4824" w:rsidP="00ED4824">
            <w:pPr>
              <w:pStyle w:val="Firstparagraph"/>
            </w:pPr>
          </w:p>
        </w:tc>
        <w:tc>
          <w:tcPr>
            <w:tcW w:w="553" w:type="dxa"/>
            <w:tcBorders>
              <w:right w:val="single" w:sz="12" w:space="0" w:color="ED7D31" w:themeColor="accent2"/>
            </w:tcBorders>
          </w:tcPr>
          <w:p w14:paraId="759EA94C" w14:textId="77777777" w:rsidR="00ED4824" w:rsidRDefault="00ED4824" w:rsidP="00ED4824">
            <w:pPr>
              <w:pStyle w:val="Firstparagraph"/>
            </w:pPr>
          </w:p>
        </w:tc>
        <w:tc>
          <w:tcPr>
            <w:tcW w:w="553" w:type="dxa"/>
            <w:tcBorders>
              <w:left w:val="single" w:sz="12" w:space="0" w:color="ED7D31" w:themeColor="accent2"/>
            </w:tcBorders>
          </w:tcPr>
          <w:p w14:paraId="62D1D180" w14:textId="77777777" w:rsidR="00ED4824" w:rsidRDefault="00ED4824" w:rsidP="00ED4824">
            <w:pPr>
              <w:pStyle w:val="Firstparagraph"/>
            </w:pPr>
          </w:p>
        </w:tc>
        <w:tc>
          <w:tcPr>
            <w:tcW w:w="553" w:type="dxa"/>
          </w:tcPr>
          <w:p w14:paraId="265F164F" w14:textId="77777777" w:rsidR="00ED4824" w:rsidRDefault="00ED4824" w:rsidP="00ED4824">
            <w:pPr>
              <w:pStyle w:val="Firstparagraph"/>
            </w:pPr>
          </w:p>
        </w:tc>
        <w:tc>
          <w:tcPr>
            <w:tcW w:w="553" w:type="dxa"/>
          </w:tcPr>
          <w:p w14:paraId="28E7A360" w14:textId="77777777" w:rsidR="00ED4824" w:rsidRDefault="00ED4824" w:rsidP="00ED4824">
            <w:pPr>
              <w:pStyle w:val="Firstparagraph"/>
            </w:pPr>
          </w:p>
        </w:tc>
        <w:tc>
          <w:tcPr>
            <w:tcW w:w="554" w:type="dxa"/>
          </w:tcPr>
          <w:p w14:paraId="59736913" w14:textId="77777777" w:rsidR="00ED4824" w:rsidRDefault="00ED4824" w:rsidP="00ED4824">
            <w:pPr>
              <w:pStyle w:val="Firstparagraph"/>
            </w:pPr>
          </w:p>
        </w:tc>
        <w:tc>
          <w:tcPr>
            <w:tcW w:w="588" w:type="dxa"/>
          </w:tcPr>
          <w:p w14:paraId="3B92D784" w14:textId="77777777" w:rsidR="00ED4824" w:rsidRDefault="00ED4824" w:rsidP="00ED4824">
            <w:pPr>
              <w:pStyle w:val="Firstparagraph"/>
            </w:pPr>
          </w:p>
        </w:tc>
        <w:tc>
          <w:tcPr>
            <w:tcW w:w="588" w:type="dxa"/>
          </w:tcPr>
          <w:p w14:paraId="0B62C616" w14:textId="77777777" w:rsidR="00ED4824" w:rsidRDefault="00ED4824" w:rsidP="00ED4824">
            <w:pPr>
              <w:pStyle w:val="Firstparagraph"/>
            </w:pPr>
          </w:p>
        </w:tc>
        <w:tc>
          <w:tcPr>
            <w:tcW w:w="588" w:type="dxa"/>
          </w:tcPr>
          <w:p w14:paraId="6755F961" w14:textId="77777777" w:rsidR="00ED4824" w:rsidRDefault="00ED4824" w:rsidP="00ED4824">
            <w:pPr>
              <w:pStyle w:val="Firstparagraph"/>
            </w:pPr>
          </w:p>
        </w:tc>
      </w:tr>
      <w:tr w:rsidR="00ED4824" w14:paraId="5ACB5364" w14:textId="77777777" w:rsidTr="007A380C">
        <w:tc>
          <w:tcPr>
            <w:tcW w:w="1977" w:type="dxa"/>
          </w:tcPr>
          <w:p w14:paraId="6AE15CB5" w14:textId="27D7EA99" w:rsidR="00ED4824" w:rsidRDefault="00ED4824" w:rsidP="00ED4824">
            <w:pPr>
              <w:pStyle w:val="Firstparagraph"/>
            </w:pPr>
            <w:r>
              <w:t>Versenytárselemzés</w:t>
            </w:r>
          </w:p>
        </w:tc>
        <w:tc>
          <w:tcPr>
            <w:tcW w:w="553" w:type="dxa"/>
            <w:shd w:val="clear" w:color="auto" w:fill="D0CECE" w:themeFill="background2" w:themeFillShade="E6"/>
          </w:tcPr>
          <w:p w14:paraId="62AE6F2F" w14:textId="77777777" w:rsidR="00ED4824" w:rsidRDefault="00ED4824" w:rsidP="00ED4824">
            <w:pPr>
              <w:pStyle w:val="Firstparagraph"/>
            </w:pPr>
          </w:p>
        </w:tc>
        <w:tc>
          <w:tcPr>
            <w:tcW w:w="553" w:type="dxa"/>
            <w:shd w:val="clear" w:color="auto" w:fill="D0CECE" w:themeFill="background2" w:themeFillShade="E6"/>
          </w:tcPr>
          <w:p w14:paraId="58EC3969" w14:textId="77777777" w:rsidR="00ED4824" w:rsidRDefault="00ED4824" w:rsidP="00ED4824">
            <w:pPr>
              <w:pStyle w:val="Firstparagraph"/>
            </w:pPr>
          </w:p>
        </w:tc>
        <w:tc>
          <w:tcPr>
            <w:tcW w:w="553" w:type="dxa"/>
          </w:tcPr>
          <w:p w14:paraId="79635B17" w14:textId="77777777" w:rsidR="00ED4824" w:rsidRDefault="00ED4824" w:rsidP="00ED4824">
            <w:pPr>
              <w:pStyle w:val="Firstparagraph"/>
            </w:pPr>
          </w:p>
        </w:tc>
        <w:tc>
          <w:tcPr>
            <w:tcW w:w="553" w:type="dxa"/>
          </w:tcPr>
          <w:p w14:paraId="73AA7B69" w14:textId="77777777" w:rsidR="00ED4824" w:rsidRDefault="00ED4824" w:rsidP="00ED4824">
            <w:pPr>
              <w:pStyle w:val="Firstparagraph"/>
            </w:pPr>
          </w:p>
        </w:tc>
        <w:tc>
          <w:tcPr>
            <w:tcW w:w="553" w:type="dxa"/>
            <w:tcBorders>
              <w:right w:val="single" w:sz="12" w:space="0" w:color="ED7D31" w:themeColor="accent2"/>
            </w:tcBorders>
          </w:tcPr>
          <w:p w14:paraId="6E4D674C" w14:textId="77777777" w:rsidR="00ED4824" w:rsidRDefault="00ED4824" w:rsidP="00ED4824">
            <w:pPr>
              <w:pStyle w:val="Firstparagraph"/>
            </w:pPr>
          </w:p>
        </w:tc>
        <w:tc>
          <w:tcPr>
            <w:tcW w:w="553" w:type="dxa"/>
            <w:tcBorders>
              <w:left w:val="single" w:sz="12" w:space="0" w:color="ED7D31" w:themeColor="accent2"/>
            </w:tcBorders>
          </w:tcPr>
          <w:p w14:paraId="2A80CE10" w14:textId="77777777" w:rsidR="00ED4824" w:rsidRDefault="00ED4824" w:rsidP="00ED4824">
            <w:pPr>
              <w:pStyle w:val="Firstparagraph"/>
            </w:pPr>
          </w:p>
        </w:tc>
        <w:tc>
          <w:tcPr>
            <w:tcW w:w="553" w:type="dxa"/>
          </w:tcPr>
          <w:p w14:paraId="2A6E149B" w14:textId="77777777" w:rsidR="00ED4824" w:rsidRDefault="00ED4824" w:rsidP="00ED4824">
            <w:pPr>
              <w:pStyle w:val="Firstparagraph"/>
            </w:pPr>
          </w:p>
        </w:tc>
        <w:tc>
          <w:tcPr>
            <w:tcW w:w="553" w:type="dxa"/>
          </w:tcPr>
          <w:p w14:paraId="5C193B26" w14:textId="77777777" w:rsidR="00ED4824" w:rsidRDefault="00ED4824" w:rsidP="00ED4824">
            <w:pPr>
              <w:pStyle w:val="Firstparagraph"/>
            </w:pPr>
          </w:p>
        </w:tc>
        <w:tc>
          <w:tcPr>
            <w:tcW w:w="554" w:type="dxa"/>
          </w:tcPr>
          <w:p w14:paraId="4EFF0D86" w14:textId="77777777" w:rsidR="00ED4824" w:rsidRDefault="00ED4824" w:rsidP="00ED4824">
            <w:pPr>
              <w:pStyle w:val="Firstparagraph"/>
            </w:pPr>
          </w:p>
        </w:tc>
        <w:tc>
          <w:tcPr>
            <w:tcW w:w="588" w:type="dxa"/>
          </w:tcPr>
          <w:p w14:paraId="29B6BD06" w14:textId="77777777" w:rsidR="00ED4824" w:rsidRDefault="00ED4824" w:rsidP="00ED4824">
            <w:pPr>
              <w:pStyle w:val="Firstparagraph"/>
            </w:pPr>
          </w:p>
        </w:tc>
        <w:tc>
          <w:tcPr>
            <w:tcW w:w="588" w:type="dxa"/>
          </w:tcPr>
          <w:p w14:paraId="627E65DF" w14:textId="77777777" w:rsidR="00ED4824" w:rsidRDefault="00ED4824" w:rsidP="00ED4824">
            <w:pPr>
              <w:pStyle w:val="Firstparagraph"/>
            </w:pPr>
          </w:p>
        </w:tc>
        <w:tc>
          <w:tcPr>
            <w:tcW w:w="588" w:type="dxa"/>
          </w:tcPr>
          <w:p w14:paraId="2616FBEC" w14:textId="77777777" w:rsidR="00ED4824" w:rsidRDefault="00ED4824" w:rsidP="00ED4824">
            <w:pPr>
              <w:pStyle w:val="Firstparagraph"/>
            </w:pPr>
          </w:p>
        </w:tc>
      </w:tr>
      <w:tr w:rsidR="00ED4824" w14:paraId="6B913978" w14:textId="77777777" w:rsidTr="007A380C">
        <w:tc>
          <w:tcPr>
            <w:tcW w:w="1977" w:type="dxa"/>
          </w:tcPr>
          <w:p w14:paraId="454B082E" w14:textId="6CC0D39F" w:rsidR="00ED4824" w:rsidRDefault="00ED4824" w:rsidP="00ED4824">
            <w:pPr>
              <w:pStyle w:val="Firstparagraph"/>
            </w:pPr>
            <w:r>
              <w:t>Modellezés</w:t>
            </w:r>
          </w:p>
        </w:tc>
        <w:tc>
          <w:tcPr>
            <w:tcW w:w="553" w:type="dxa"/>
          </w:tcPr>
          <w:p w14:paraId="6A85B948" w14:textId="77777777" w:rsidR="00ED4824" w:rsidRDefault="00ED4824" w:rsidP="00ED4824">
            <w:pPr>
              <w:pStyle w:val="Firstparagraph"/>
            </w:pPr>
          </w:p>
        </w:tc>
        <w:tc>
          <w:tcPr>
            <w:tcW w:w="553" w:type="dxa"/>
            <w:shd w:val="clear" w:color="auto" w:fill="D0CECE" w:themeFill="background2" w:themeFillShade="E6"/>
          </w:tcPr>
          <w:p w14:paraId="2721E091" w14:textId="77777777" w:rsidR="00ED4824" w:rsidRDefault="00ED4824" w:rsidP="00ED4824">
            <w:pPr>
              <w:pStyle w:val="Firstparagraph"/>
            </w:pPr>
          </w:p>
        </w:tc>
        <w:tc>
          <w:tcPr>
            <w:tcW w:w="553" w:type="dxa"/>
            <w:shd w:val="clear" w:color="auto" w:fill="D0CECE" w:themeFill="background2" w:themeFillShade="E6"/>
          </w:tcPr>
          <w:p w14:paraId="59B0D33F" w14:textId="77777777" w:rsidR="00ED4824" w:rsidRDefault="00ED4824" w:rsidP="00ED4824">
            <w:pPr>
              <w:pStyle w:val="Firstparagraph"/>
            </w:pPr>
          </w:p>
        </w:tc>
        <w:tc>
          <w:tcPr>
            <w:tcW w:w="553" w:type="dxa"/>
          </w:tcPr>
          <w:p w14:paraId="6FA4F70B" w14:textId="77777777" w:rsidR="00ED4824" w:rsidRDefault="00ED4824" w:rsidP="00ED4824">
            <w:pPr>
              <w:pStyle w:val="Firstparagraph"/>
            </w:pPr>
          </w:p>
        </w:tc>
        <w:tc>
          <w:tcPr>
            <w:tcW w:w="553" w:type="dxa"/>
            <w:tcBorders>
              <w:right w:val="single" w:sz="12" w:space="0" w:color="ED7D31" w:themeColor="accent2"/>
            </w:tcBorders>
          </w:tcPr>
          <w:p w14:paraId="26A65510" w14:textId="77777777" w:rsidR="00ED4824" w:rsidRDefault="00ED4824" w:rsidP="00ED4824">
            <w:pPr>
              <w:pStyle w:val="Firstparagraph"/>
            </w:pPr>
          </w:p>
        </w:tc>
        <w:tc>
          <w:tcPr>
            <w:tcW w:w="553" w:type="dxa"/>
            <w:tcBorders>
              <w:left w:val="single" w:sz="12" w:space="0" w:color="ED7D31" w:themeColor="accent2"/>
            </w:tcBorders>
          </w:tcPr>
          <w:p w14:paraId="561A0839" w14:textId="77777777" w:rsidR="00ED4824" w:rsidRDefault="00ED4824" w:rsidP="00ED4824">
            <w:pPr>
              <w:pStyle w:val="Firstparagraph"/>
            </w:pPr>
          </w:p>
        </w:tc>
        <w:tc>
          <w:tcPr>
            <w:tcW w:w="553" w:type="dxa"/>
          </w:tcPr>
          <w:p w14:paraId="3FBA6280" w14:textId="77777777" w:rsidR="00ED4824" w:rsidRDefault="00ED4824" w:rsidP="00ED4824">
            <w:pPr>
              <w:pStyle w:val="Firstparagraph"/>
            </w:pPr>
          </w:p>
        </w:tc>
        <w:tc>
          <w:tcPr>
            <w:tcW w:w="553" w:type="dxa"/>
          </w:tcPr>
          <w:p w14:paraId="6C61A2A3" w14:textId="77777777" w:rsidR="00ED4824" w:rsidRDefault="00ED4824" w:rsidP="00ED4824">
            <w:pPr>
              <w:pStyle w:val="Firstparagraph"/>
            </w:pPr>
          </w:p>
        </w:tc>
        <w:tc>
          <w:tcPr>
            <w:tcW w:w="554" w:type="dxa"/>
          </w:tcPr>
          <w:p w14:paraId="78A934C2" w14:textId="77777777" w:rsidR="00ED4824" w:rsidRDefault="00ED4824" w:rsidP="00ED4824">
            <w:pPr>
              <w:pStyle w:val="Firstparagraph"/>
            </w:pPr>
          </w:p>
        </w:tc>
        <w:tc>
          <w:tcPr>
            <w:tcW w:w="588" w:type="dxa"/>
          </w:tcPr>
          <w:p w14:paraId="0E59E5E6" w14:textId="77777777" w:rsidR="00ED4824" w:rsidRDefault="00ED4824" w:rsidP="00ED4824">
            <w:pPr>
              <w:pStyle w:val="Firstparagraph"/>
            </w:pPr>
          </w:p>
        </w:tc>
        <w:tc>
          <w:tcPr>
            <w:tcW w:w="588" w:type="dxa"/>
          </w:tcPr>
          <w:p w14:paraId="29D55FEE" w14:textId="77777777" w:rsidR="00ED4824" w:rsidRDefault="00ED4824" w:rsidP="00ED4824">
            <w:pPr>
              <w:pStyle w:val="Firstparagraph"/>
            </w:pPr>
          </w:p>
        </w:tc>
        <w:tc>
          <w:tcPr>
            <w:tcW w:w="588" w:type="dxa"/>
          </w:tcPr>
          <w:p w14:paraId="79CDE9DA" w14:textId="77777777" w:rsidR="00ED4824" w:rsidRDefault="00ED4824" w:rsidP="00ED4824">
            <w:pPr>
              <w:pStyle w:val="Firstparagraph"/>
            </w:pPr>
          </w:p>
        </w:tc>
      </w:tr>
      <w:tr w:rsidR="00ED4824" w14:paraId="652E71FD" w14:textId="77777777" w:rsidTr="007A380C">
        <w:tc>
          <w:tcPr>
            <w:tcW w:w="1977" w:type="dxa"/>
          </w:tcPr>
          <w:p w14:paraId="3D569260" w14:textId="2361EED9" w:rsidR="00ED4824" w:rsidRDefault="00ED4824" w:rsidP="00ED4824">
            <w:pPr>
              <w:pStyle w:val="Firstparagraph"/>
            </w:pPr>
            <w:r>
              <w:t>Fejlesztés</w:t>
            </w:r>
          </w:p>
        </w:tc>
        <w:tc>
          <w:tcPr>
            <w:tcW w:w="553" w:type="dxa"/>
          </w:tcPr>
          <w:p w14:paraId="3D3A485D" w14:textId="77777777" w:rsidR="00ED4824" w:rsidRDefault="00ED4824" w:rsidP="00ED4824">
            <w:pPr>
              <w:pStyle w:val="Firstparagraph"/>
            </w:pPr>
          </w:p>
        </w:tc>
        <w:tc>
          <w:tcPr>
            <w:tcW w:w="553" w:type="dxa"/>
          </w:tcPr>
          <w:p w14:paraId="7FF6E94E" w14:textId="77777777" w:rsidR="00ED4824" w:rsidRDefault="00ED4824" w:rsidP="00ED4824">
            <w:pPr>
              <w:pStyle w:val="Firstparagraph"/>
            </w:pPr>
          </w:p>
        </w:tc>
        <w:tc>
          <w:tcPr>
            <w:tcW w:w="553" w:type="dxa"/>
            <w:shd w:val="clear" w:color="auto" w:fill="D0CECE" w:themeFill="background2" w:themeFillShade="E6"/>
          </w:tcPr>
          <w:p w14:paraId="3E614727" w14:textId="77777777" w:rsidR="00ED4824" w:rsidRDefault="00ED4824" w:rsidP="00ED4824">
            <w:pPr>
              <w:pStyle w:val="Firstparagraph"/>
            </w:pPr>
          </w:p>
        </w:tc>
        <w:tc>
          <w:tcPr>
            <w:tcW w:w="553" w:type="dxa"/>
            <w:shd w:val="clear" w:color="auto" w:fill="D0CECE" w:themeFill="background2" w:themeFillShade="E6"/>
          </w:tcPr>
          <w:p w14:paraId="34F379B6" w14:textId="77777777" w:rsidR="00ED4824" w:rsidRDefault="00ED4824" w:rsidP="00ED4824">
            <w:pPr>
              <w:pStyle w:val="Firstparagraph"/>
            </w:pPr>
          </w:p>
        </w:tc>
        <w:tc>
          <w:tcPr>
            <w:tcW w:w="553" w:type="dxa"/>
            <w:tcBorders>
              <w:right w:val="single" w:sz="12" w:space="0" w:color="ED7D31" w:themeColor="accent2"/>
            </w:tcBorders>
            <w:shd w:val="clear" w:color="auto" w:fill="D0CECE" w:themeFill="background2" w:themeFillShade="E6"/>
          </w:tcPr>
          <w:p w14:paraId="7B910D16" w14:textId="77777777" w:rsidR="00ED4824" w:rsidRDefault="00ED4824" w:rsidP="00ED4824">
            <w:pPr>
              <w:pStyle w:val="Firstparagraph"/>
            </w:pPr>
          </w:p>
        </w:tc>
        <w:tc>
          <w:tcPr>
            <w:tcW w:w="553" w:type="dxa"/>
            <w:tcBorders>
              <w:left w:val="single" w:sz="12" w:space="0" w:color="ED7D31" w:themeColor="accent2"/>
            </w:tcBorders>
          </w:tcPr>
          <w:p w14:paraId="06AFFA42" w14:textId="77777777" w:rsidR="00ED4824" w:rsidRDefault="00ED4824" w:rsidP="00ED4824">
            <w:pPr>
              <w:pStyle w:val="Firstparagraph"/>
            </w:pPr>
          </w:p>
        </w:tc>
        <w:tc>
          <w:tcPr>
            <w:tcW w:w="553" w:type="dxa"/>
          </w:tcPr>
          <w:p w14:paraId="282073CB" w14:textId="77777777" w:rsidR="00ED4824" w:rsidRDefault="00ED4824" w:rsidP="00ED4824">
            <w:pPr>
              <w:pStyle w:val="Firstparagraph"/>
            </w:pPr>
          </w:p>
        </w:tc>
        <w:tc>
          <w:tcPr>
            <w:tcW w:w="553" w:type="dxa"/>
          </w:tcPr>
          <w:p w14:paraId="000706F8" w14:textId="77777777" w:rsidR="00ED4824" w:rsidRDefault="00ED4824" w:rsidP="00ED4824">
            <w:pPr>
              <w:pStyle w:val="Firstparagraph"/>
            </w:pPr>
          </w:p>
        </w:tc>
        <w:tc>
          <w:tcPr>
            <w:tcW w:w="554" w:type="dxa"/>
          </w:tcPr>
          <w:p w14:paraId="28A311DD" w14:textId="77777777" w:rsidR="00ED4824" w:rsidRDefault="00ED4824" w:rsidP="00ED4824">
            <w:pPr>
              <w:pStyle w:val="Firstparagraph"/>
            </w:pPr>
          </w:p>
        </w:tc>
        <w:tc>
          <w:tcPr>
            <w:tcW w:w="588" w:type="dxa"/>
          </w:tcPr>
          <w:p w14:paraId="12F126DA" w14:textId="77777777" w:rsidR="00ED4824" w:rsidRDefault="00ED4824" w:rsidP="00ED4824">
            <w:pPr>
              <w:pStyle w:val="Firstparagraph"/>
            </w:pPr>
          </w:p>
        </w:tc>
        <w:tc>
          <w:tcPr>
            <w:tcW w:w="588" w:type="dxa"/>
          </w:tcPr>
          <w:p w14:paraId="486C38F6" w14:textId="77777777" w:rsidR="00ED4824" w:rsidRDefault="00ED4824" w:rsidP="00ED4824">
            <w:pPr>
              <w:pStyle w:val="Firstparagraph"/>
            </w:pPr>
          </w:p>
        </w:tc>
        <w:tc>
          <w:tcPr>
            <w:tcW w:w="588" w:type="dxa"/>
          </w:tcPr>
          <w:p w14:paraId="7AD1FEF2" w14:textId="77777777" w:rsidR="00ED4824" w:rsidRDefault="00ED4824" w:rsidP="00ED4824">
            <w:pPr>
              <w:pStyle w:val="Firstparagraph"/>
            </w:pPr>
          </w:p>
        </w:tc>
      </w:tr>
      <w:tr w:rsidR="00ED4824" w14:paraId="291341C4" w14:textId="77777777" w:rsidTr="007A380C">
        <w:tc>
          <w:tcPr>
            <w:tcW w:w="1977" w:type="dxa"/>
          </w:tcPr>
          <w:p w14:paraId="41D7DC4A" w14:textId="0A543334" w:rsidR="00ED4824" w:rsidRDefault="00ED4824" w:rsidP="00ED4824">
            <w:pPr>
              <w:pStyle w:val="Firstparagraph"/>
            </w:pPr>
            <w:r>
              <w:t>Simon játék</w:t>
            </w:r>
          </w:p>
        </w:tc>
        <w:tc>
          <w:tcPr>
            <w:tcW w:w="553" w:type="dxa"/>
          </w:tcPr>
          <w:p w14:paraId="112AD382" w14:textId="77777777" w:rsidR="00ED4824" w:rsidRDefault="00ED4824" w:rsidP="00ED4824">
            <w:pPr>
              <w:pStyle w:val="Firstparagraph"/>
            </w:pPr>
          </w:p>
        </w:tc>
        <w:tc>
          <w:tcPr>
            <w:tcW w:w="553" w:type="dxa"/>
          </w:tcPr>
          <w:p w14:paraId="3300E6C9" w14:textId="77777777" w:rsidR="00ED4824" w:rsidRDefault="00ED4824" w:rsidP="00ED4824">
            <w:pPr>
              <w:pStyle w:val="Firstparagraph"/>
            </w:pPr>
          </w:p>
        </w:tc>
        <w:tc>
          <w:tcPr>
            <w:tcW w:w="553" w:type="dxa"/>
          </w:tcPr>
          <w:p w14:paraId="44A28E94" w14:textId="77777777" w:rsidR="00ED4824" w:rsidRDefault="00ED4824" w:rsidP="00ED4824">
            <w:pPr>
              <w:pStyle w:val="Firstparagraph"/>
            </w:pPr>
          </w:p>
        </w:tc>
        <w:tc>
          <w:tcPr>
            <w:tcW w:w="553" w:type="dxa"/>
          </w:tcPr>
          <w:p w14:paraId="2B448A46" w14:textId="77777777" w:rsidR="00ED4824" w:rsidRDefault="00ED4824" w:rsidP="00ED4824">
            <w:pPr>
              <w:pStyle w:val="Firstparagraph"/>
            </w:pPr>
          </w:p>
        </w:tc>
        <w:tc>
          <w:tcPr>
            <w:tcW w:w="553" w:type="dxa"/>
            <w:tcBorders>
              <w:right w:val="single" w:sz="12" w:space="0" w:color="ED7D31" w:themeColor="accent2"/>
            </w:tcBorders>
            <w:shd w:val="clear" w:color="auto" w:fill="D0CECE" w:themeFill="background2" w:themeFillShade="E6"/>
          </w:tcPr>
          <w:p w14:paraId="7F797658" w14:textId="77777777" w:rsidR="00ED4824" w:rsidRDefault="00ED4824" w:rsidP="00ED4824">
            <w:pPr>
              <w:pStyle w:val="Firstparagraph"/>
            </w:pPr>
          </w:p>
        </w:tc>
        <w:tc>
          <w:tcPr>
            <w:tcW w:w="553" w:type="dxa"/>
            <w:tcBorders>
              <w:left w:val="single" w:sz="12" w:space="0" w:color="ED7D31" w:themeColor="accent2"/>
            </w:tcBorders>
            <w:shd w:val="clear" w:color="auto" w:fill="D0CECE" w:themeFill="background2" w:themeFillShade="E6"/>
          </w:tcPr>
          <w:p w14:paraId="71BE02C7" w14:textId="77777777" w:rsidR="00ED4824" w:rsidRDefault="00ED4824" w:rsidP="00ED4824">
            <w:pPr>
              <w:pStyle w:val="Firstparagraph"/>
            </w:pPr>
          </w:p>
        </w:tc>
        <w:tc>
          <w:tcPr>
            <w:tcW w:w="553" w:type="dxa"/>
            <w:shd w:val="clear" w:color="auto" w:fill="D0CECE" w:themeFill="background2" w:themeFillShade="E6"/>
          </w:tcPr>
          <w:p w14:paraId="217D9364" w14:textId="77777777" w:rsidR="00ED4824" w:rsidRDefault="00ED4824" w:rsidP="00ED4824">
            <w:pPr>
              <w:pStyle w:val="Firstparagraph"/>
            </w:pPr>
          </w:p>
        </w:tc>
        <w:tc>
          <w:tcPr>
            <w:tcW w:w="553" w:type="dxa"/>
          </w:tcPr>
          <w:p w14:paraId="698C29FC" w14:textId="77777777" w:rsidR="00ED4824" w:rsidRDefault="00ED4824" w:rsidP="00ED4824">
            <w:pPr>
              <w:pStyle w:val="Firstparagraph"/>
            </w:pPr>
          </w:p>
        </w:tc>
        <w:tc>
          <w:tcPr>
            <w:tcW w:w="554" w:type="dxa"/>
          </w:tcPr>
          <w:p w14:paraId="41338D67" w14:textId="77777777" w:rsidR="00ED4824" w:rsidRDefault="00ED4824" w:rsidP="00ED4824">
            <w:pPr>
              <w:pStyle w:val="Firstparagraph"/>
            </w:pPr>
          </w:p>
        </w:tc>
        <w:tc>
          <w:tcPr>
            <w:tcW w:w="588" w:type="dxa"/>
          </w:tcPr>
          <w:p w14:paraId="71C46EA0" w14:textId="77777777" w:rsidR="00ED4824" w:rsidRDefault="00ED4824" w:rsidP="00ED4824">
            <w:pPr>
              <w:pStyle w:val="Firstparagraph"/>
            </w:pPr>
          </w:p>
        </w:tc>
        <w:tc>
          <w:tcPr>
            <w:tcW w:w="588" w:type="dxa"/>
          </w:tcPr>
          <w:p w14:paraId="17D4D189" w14:textId="77777777" w:rsidR="00ED4824" w:rsidRDefault="00ED4824" w:rsidP="00ED4824">
            <w:pPr>
              <w:pStyle w:val="Firstparagraph"/>
            </w:pPr>
          </w:p>
        </w:tc>
        <w:tc>
          <w:tcPr>
            <w:tcW w:w="588" w:type="dxa"/>
          </w:tcPr>
          <w:p w14:paraId="5A772D57" w14:textId="77777777" w:rsidR="00ED4824" w:rsidRDefault="00ED4824" w:rsidP="00ED4824">
            <w:pPr>
              <w:pStyle w:val="Firstparagraph"/>
            </w:pPr>
          </w:p>
        </w:tc>
      </w:tr>
      <w:tr w:rsidR="007A380C" w14:paraId="0FE51D93" w14:textId="77777777" w:rsidTr="007A380C">
        <w:tc>
          <w:tcPr>
            <w:tcW w:w="1977" w:type="dxa"/>
          </w:tcPr>
          <w:p w14:paraId="5F014A99" w14:textId="617A4AD0" w:rsidR="007A380C" w:rsidRDefault="007A380C" w:rsidP="007A380C">
            <w:pPr>
              <w:pStyle w:val="Firstparagraph"/>
            </w:pPr>
            <w:r>
              <w:t>Bevásárlólista játék</w:t>
            </w:r>
          </w:p>
        </w:tc>
        <w:tc>
          <w:tcPr>
            <w:tcW w:w="553" w:type="dxa"/>
          </w:tcPr>
          <w:p w14:paraId="4F97C36C" w14:textId="77777777" w:rsidR="007A380C" w:rsidRDefault="007A380C" w:rsidP="007A380C">
            <w:pPr>
              <w:pStyle w:val="Firstparagraph"/>
            </w:pPr>
          </w:p>
        </w:tc>
        <w:tc>
          <w:tcPr>
            <w:tcW w:w="553" w:type="dxa"/>
          </w:tcPr>
          <w:p w14:paraId="0C30D909" w14:textId="77777777" w:rsidR="007A380C" w:rsidRDefault="007A380C" w:rsidP="007A380C">
            <w:pPr>
              <w:pStyle w:val="Firstparagraph"/>
            </w:pPr>
          </w:p>
        </w:tc>
        <w:tc>
          <w:tcPr>
            <w:tcW w:w="553" w:type="dxa"/>
          </w:tcPr>
          <w:p w14:paraId="4902D6BB" w14:textId="77777777" w:rsidR="007A380C" w:rsidRDefault="007A380C" w:rsidP="007A380C">
            <w:pPr>
              <w:pStyle w:val="Firstparagraph"/>
            </w:pPr>
          </w:p>
        </w:tc>
        <w:tc>
          <w:tcPr>
            <w:tcW w:w="553" w:type="dxa"/>
            <w:shd w:val="clear" w:color="auto" w:fill="D0CECE" w:themeFill="background2" w:themeFillShade="E6"/>
          </w:tcPr>
          <w:p w14:paraId="0CF4A113" w14:textId="77777777" w:rsidR="007A380C" w:rsidRDefault="007A380C" w:rsidP="007A380C">
            <w:pPr>
              <w:pStyle w:val="Firstparagraph"/>
            </w:pPr>
          </w:p>
        </w:tc>
        <w:tc>
          <w:tcPr>
            <w:tcW w:w="553" w:type="dxa"/>
            <w:tcBorders>
              <w:right w:val="single" w:sz="12" w:space="0" w:color="ED7D31" w:themeColor="accent2"/>
            </w:tcBorders>
            <w:shd w:val="clear" w:color="auto" w:fill="D0CECE" w:themeFill="background2" w:themeFillShade="E6"/>
          </w:tcPr>
          <w:p w14:paraId="1FD400EA" w14:textId="77777777" w:rsidR="007A380C" w:rsidRDefault="007A380C" w:rsidP="007A380C">
            <w:pPr>
              <w:pStyle w:val="Firstparagraph"/>
            </w:pPr>
          </w:p>
        </w:tc>
        <w:tc>
          <w:tcPr>
            <w:tcW w:w="553" w:type="dxa"/>
            <w:tcBorders>
              <w:left w:val="single" w:sz="12" w:space="0" w:color="ED7D31" w:themeColor="accent2"/>
            </w:tcBorders>
          </w:tcPr>
          <w:p w14:paraId="2333CE87" w14:textId="77777777" w:rsidR="007A380C" w:rsidRDefault="007A380C" w:rsidP="007A380C">
            <w:pPr>
              <w:pStyle w:val="Firstparagraph"/>
            </w:pPr>
          </w:p>
        </w:tc>
        <w:tc>
          <w:tcPr>
            <w:tcW w:w="553" w:type="dxa"/>
          </w:tcPr>
          <w:p w14:paraId="1586C964" w14:textId="77777777" w:rsidR="007A380C" w:rsidRDefault="007A380C" w:rsidP="007A380C">
            <w:pPr>
              <w:pStyle w:val="Firstparagraph"/>
            </w:pPr>
          </w:p>
        </w:tc>
        <w:tc>
          <w:tcPr>
            <w:tcW w:w="553" w:type="dxa"/>
          </w:tcPr>
          <w:p w14:paraId="6EE8CB94" w14:textId="77777777" w:rsidR="007A380C" w:rsidRDefault="007A380C" w:rsidP="007A380C">
            <w:pPr>
              <w:pStyle w:val="Firstparagraph"/>
            </w:pPr>
          </w:p>
        </w:tc>
        <w:tc>
          <w:tcPr>
            <w:tcW w:w="554" w:type="dxa"/>
          </w:tcPr>
          <w:p w14:paraId="73D6ED31" w14:textId="77777777" w:rsidR="007A380C" w:rsidRDefault="007A380C" w:rsidP="007A380C">
            <w:pPr>
              <w:pStyle w:val="Firstparagraph"/>
            </w:pPr>
          </w:p>
        </w:tc>
        <w:tc>
          <w:tcPr>
            <w:tcW w:w="588" w:type="dxa"/>
          </w:tcPr>
          <w:p w14:paraId="17565788" w14:textId="77777777" w:rsidR="007A380C" w:rsidRDefault="007A380C" w:rsidP="007A380C">
            <w:pPr>
              <w:pStyle w:val="Firstparagraph"/>
            </w:pPr>
          </w:p>
        </w:tc>
        <w:tc>
          <w:tcPr>
            <w:tcW w:w="588" w:type="dxa"/>
          </w:tcPr>
          <w:p w14:paraId="6668B114" w14:textId="77777777" w:rsidR="007A380C" w:rsidRDefault="007A380C" w:rsidP="007A380C">
            <w:pPr>
              <w:pStyle w:val="Firstparagraph"/>
            </w:pPr>
          </w:p>
        </w:tc>
        <w:tc>
          <w:tcPr>
            <w:tcW w:w="588" w:type="dxa"/>
          </w:tcPr>
          <w:p w14:paraId="595E40B4" w14:textId="77777777" w:rsidR="007A380C" w:rsidRDefault="007A380C" w:rsidP="007A380C">
            <w:pPr>
              <w:pStyle w:val="Firstparagraph"/>
            </w:pPr>
          </w:p>
        </w:tc>
      </w:tr>
      <w:tr w:rsidR="007A380C" w14:paraId="118D7901" w14:textId="77777777" w:rsidTr="007A380C">
        <w:tc>
          <w:tcPr>
            <w:tcW w:w="1977" w:type="dxa"/>
          </w:tcPr>
          <w:p w14:paraId="7AEC2763" w14:textId="2C3455FA" w:rsidR="007A380C" w:rsidRDefault="007A380C" w:rsidP="007A380C">
            <w:pPr>
              <w:pStyle w:val="Firstparagraph"/>
            </w:pPr>
            <w:r>
              <w:t>Adatbázistervezés</w:t>
            </w:r>
          </w:p>
        </w:tc>
        <w:tc>
          <w:tcPr>
            <w:tcW w:w="553" w:type="dxa"/>
          </w:tcPr>
          <w:p w14:paraId="50B00091" w14:textId="77777777" w:rsidR="007A380C" w:rsidRDefault="007A380C" w:rsidP="007A380C">
            <w:pPr>
              <w:pStyle w:val="Firstparagraph"/>
            </w:pPr>
          </w:p>
        </w:tc>
        <w:tc>
          <w:tcPr>
            <w:tcW w:w="553" w:type="dxa"/>
          </w:tcPr>
          <w:p w14:paraId="0B12A168" w14:textId="77777777" w:rsidR="007A380C" w:rsidRDefault="007A380C" w:rsidP="007A380C">
            <w:pPr>
              <w:pStyle w:val="Firstparagraph"/>
            </w:pPr>
          </w:p>
        </w:tc>
        <w:tc>
          <w:tcPr>
            <w:tcW w:w="553" w:type="dxa"/>
          </w:tcPr>
          <w:p w14:paraId="64C6C761" w14:textId="77777777" w:rsidR="007A380C" w:rsidRDefault="007A380C" w:rsidP="007A380C">
            <w:pPr>
              <w:pStyle w:val="Firstparagraph"/>
            </w:pPr>
          </w:p>
        </w:tc>
        <w:tc>
          <w:tcPr>
            <w:tcW w:w="553" w:type="dxa"/>
          </w:tcPr>
          <w:p w14:paraId="38DBC1B6" w14:textId="77777777" w:rsidR="007A380C" w:rsidRDefault="007A380C" w:rsidP="007A380C">
            <w:pPr>
              <w:pStyle w:val="Firstparagraph"/>
            </w:pPr>
          </w:p>
        </w:tc>
        <w:tc>
          <w:tcPr>
            <w:tcW w:w="553" w:type="dxa"/>
            <w:tcBorders>
              <w:right w:val="single" w:sz="12" w:space="0" w:color="ED7D31" w:themeColor="accent2"/>
            </w:tcBorders>
          </w:tcPr>
          <w:p w14:paraId="61A3250D" w14:textId="77777777" w:rsidR="007A380C" w:rsidRDefault="007A380C" w:rsidP="007A380C">
            <w:pPr>
              <w:pStyle w:val="Firstparagraph"/>
            </w:pPr>
          </w:p>
        </w:tc>
        <w:tc>
          <w:tcPr>
            <w:tcW w:w="553" w:type="dxa"/>
            <w:tcBorders>
              <w:left w:val="single" w:sz="12" w:space="0" w:color="ED7D31" w:themeColor="accent2"/>
            </w:tcBorders>
            <w:shd w:val="clear" w:color="auto" w:fill="D0CECE" w:themeFill="background2" w:themeFillShade="E6"/>
          </w:tcPr>
          <w:p w14:paraId="4AD15DEE" w14:textId="77777777" w:rsidR="007A380C" w:rsidRDefault="007A380C" w:rsidP="007A380C">
            <w:pPr>
              <w:pStyle w:val="Firstparagraph"/>
            </w:pPr>
          </w:p>
        </w:tc>
        <w:tc>
          <w:tcPr>
            <w:tcW w:w="553" w:type="dxa"/>
            <w:shd w:val="clear" w:color="auto" w:fill="D0CECE" w:themeFill="background2" w:themeFillShade="E6"/>
          </w:tcPr>
          <w:p w14:paraId="5D0D571D" w14:textId="77777777" w:rsidR="007A380C" w:rsidRDefault="007A380C" w:rsidP="007A380C">
            <w:pPr>
              <w:pStyle w:val="Firstparagraph"/>
            </w:pPr>
          </w:p>
        </w:tc>
        <w:tc>
          <w:tcPr>
            <w:tcW w:w="553" w:type="dxa"/>
            <w:shd w:val="clear" w:color="auto" w:fill="D0CECE" w:themeFill="background2" w:themeFillShade="E6"/>
          </w:tcPr>
          <w:p w14:paraId="63D3E3B3" w14:textId="77777777" w:rsidR="007A380C" w:rsidRDefault="007A380C" w:rsidP="007A380C">
            <w:pPr>
              <w:pStyle w:val="Firstparagraph"/>
            </w:pPr>
          </w:p>
        </w:tc>
        <w:tc>
          <w:tcPr>
            <w:tcW w:w="554" w:type="dxa"/>
            <w:shd w:val="clear" w:color="auto" w:fill="D0CECE" w:themeFill="background2" w:themeFillShade="E6"/>
          </w:tcPr>
          <w:p w14:paraId="52D34702" w14:textId="77777777" w:rsidR="007A380C" w:rsidRDefault="007A380C" w:rsidP="007A380C">
            <w:pPr>
              <w:pStyle w:val="Firstparagraph"/>
            </w:pPr>
          </w:p>
        </w:tc>
        <w:tc>
          <w:tcPr>
            <w:tcW w:w="588" w:type="dxa"/>
          </w:tcPr>
          <w:p w14:paraId="0E57F0AB" w14:textId="77777777" w:rsidR="007A380C" w:rsidRDefault="007A380C" w:rsidP="007A380C">
            <w:pPr>
              <w:pStyle w:val="Firstparagraph"/>
            </w:pPr>
          </w:p>
        </w:tc>
        <w:tc>
          <w:tcPr>
            <w:tcW w:w="588" w:type="dxa"/>
          </w:tcPr>
          <w:p w14:paraId="5EB89AE6" w14:textId="77777777" w:rsidR="007A380C" w:rsidRDefault="007A380C" w:rsidP="007A380C">
            <w:pPr>
              <w:pStyle w:val="Firstparagraph"/>
            </w:pPr>
          </w:p>
        </w:tc>
        <w:tc>
          <w:tcPr>
            <w:tcW w:w="588" w:type="dxa"/>
          </w:tcPr>
          <w:p w14:paraId="6B1B4E08" w14:textId="77777777" w:rsidR="007A380C" w:rsidRDefault="007A380C" w:rsidP="007A380C">
            <w:pPr>
              <w:pStyle w:val="Firstparagraph"/>
            </w:pPr>
          </w:p>
        </w:tc>
      </w:tr>
      <w:tr w:rsidR="007A380C" w14:paraId="65607241" w14:textId="77777777" w:rsidTr="007A380C">
        <w:tc>
          <w:tcPr>
            <w:tcW w:w="1977" w:type="dxa"/>
          </w:tcPr>
          <w:p w14:paraId="5A8F31FF" w14:textId="3277AD8A" w:rsidR="007A380C" w:rsidRDefault="007A380C" w:rsidP="007A380C">
            <w:pPr>
              <w:pStyle w:val="Firstparagraph"/>
            </w:pPr>
            <w:r>
              <w:t>Dokumentáció</w:t>
            </w:r>
          </w:p>
        </w:tc>
        <w:tc>
          <w:tcPr>
            <w:tcW w:w="553" w:type="dxa"/>
          </w:tcPr>
          <w:p w14:paraId="427DF527" w14:textId="77777777" w:rsidR="007A380C" w:rsidRDefault="007A380C" w:rsidP="007A380C">
            <w:pPr>
              <w:pStyle w:val="Firstparagraph"/>
            </w:pPr>
          </w:p>
        </w:tc>
        <w:tc>
          <w:tcPr>
            <w:tcW w:w="553" w:type="dxa"/>
          </w:tcPr>
          <w:p w14:paraId="7532BA1F" w14:textId="77777777" w:rsidR="007A380C" w:rsidRDefault="007A380C" w:rsidP="007A380C">
            <w:pPr>
              <w:pStyle w:val="Firstparagraph"/>
            </w:pPr>
          </w:p>
        </w:tc>
        <w:tc>
          <w:tcPr>
            <w:tcW w:w="553" w:type="dxa"/>
          </w:tcPr>
          <w:p w14:paraId="361B391D" w14:textId="77777777" w:rsidR="007A380C" w:rsidRDefault="007A380C" w:rsidP="007A380C">
            <w:pPr>
              <w:pStyle w:val="Firstparagraph"/>
            </w:pPr>
          </w:p>
        </w:tc>
        <w:tc>
          <w:tcPr>
            <w:tcW w:w="553" w:type="dxa"/>
          </w:tcPr>
          <w:p w14:paraId="4D6ADF22" w14:textId="77777777" w:rsidR="007A380C" w:rsidRDefault="007A380C" w:rsidP="007A380C">
            <w:pPr>
              <w:pStyle w:val="Firstparagraph"/>
            </w:pPr>
          </w:p>
        </w:tc>
        <w:tc>
          <w:tcPr>
            <w:tcW w:w="553" w:type="dxa"/>
            <w:tcBorders>
              <w:right w:val="single" w:sz="12" w:space="0" w:color="ED7D31" w:themeColor="accent2"/>
            </w:tcBorders>
          </w:tcPr>
          <w:p w14:paraId="17FEEDC7" w14:textId="77777777" w:rsidR="007A380C" w:rsidRDefault="007A380C" w:rsidP="007A380C">
            <w:pPr>
              <w:pStyle w:val="Firstparagraph"/>
            </w:pPr>
          </w:p>
        </w:tc>
        <w:tc>
          <w:tcPr>
            <w:tcW w:w="553" w:type="dxa"/>
            <w:tcBorders>
              <w:left w:val="single" w:sz="12" w:space="0" w:color="ED7D31" w:themeColor="accent2"/>
            </w:tcBorders>
          </w:tcPr>
          <w:p w14:paraId="29F49747" w14:textId="77777777" w:rsidR="007A380C" w:rsidRDefault="007A380C" w:rsidP="007A380C">
            <w:pPr>
              <w:pStyle w:val="Firstparagraph"/>
            </w:pPr>
          </w:p>
        </w:tc>
        <w:tc>
          <w:tcPr>
            <w:tcW w:w="553" w:type="dxa"/>
          </w:tcPr>
          <w:p w14:paraId="275C4A2C" w14:textId="77777777" w:rsidR="007A380C" w:rsidRDefault="007A380C" w:rsidP="007A380C">
            <w:pPr>
              <w:pStyle w:val="Firstparagraph"/>
            </w:pPr>
          </w:p>
        </w:tc>
        <w:tc>
          <w:tcPr>
            <w:tcW w:w="553" w:type="dxa"/>
          </w:tcPr>
          <w:p w14:paraId="1A96497C" w14:textId="77777777" w:rsidR="007A380C" w:rsidRDefault="007A380C" w:rsidP="007A380C">
            <w:pPr>
              <w:pStyle w:val="Firstparagraph"/>
            </w:pPr>
          </w:p>
        </w:tc>
        <w:tc>
          <w:tcPr>
            <w:tcW w:w="554" w:type="dxa"/>
          </w:tcPr>
          <w:p w14:paraId="128DE92D" w14:textId="77777777" w:rsidR="007A380C" w:rsidRDefault="007A380C" w:rsidP="007A380C">
            <w:pPr>
              <w:pStyle w:val="Firstparagraph"/>
            </w:pPr>
          </w:p>
        </w:tc>
        <w:tc>
          <w:tcPr>
            <w:tcW w:w="588" w:type="dxa"/>
            <w:shd w:val="clear" w:color="auto" w:fill="D0CECE" w:themeFill="background2" w:themeFillShade="E6"/>
          </w:tcPr>
          <w:p w14:paraId="69370FA1" w14:textId="77777777" w:rsidR="007A380C" w:rsidRDefault="007A380C" w:rsidP="007A380C">
            <w:pPr>
              <w:pStyle w:val="Firstparagraph"/>
            </w:pPr>
          </w:p>
        </w:tc>
        <w:tc>
          <w:tcPr>
            <w:tcW w:w="588" w:type="dxa"/>
            <w:shd w:val="clear" w:color="auto" w:fill="D0CECE" w:themeFill="background2" w:themeFillShade="E6"/>
          </w:tcPr>
          <w:p w14:paraId="005F7ABE" w14:textId="77777777" w:rsidR="007A380C" w:rsidRDefault="007A380C" w:rsidP="007A380C">
            <w:pPr>
              <w:pStyle w:val="Firstparagraph"/>
            </w:pPr>
          </w:p>
        </w:tc>
        <w:tc>
          <w:tcPr>
            <w:tcW w:w="588" w:type="dxa"/>
            <w:shd w:val="clear" w:color="auto" w:fill="D0CECE" w:themeFill="background2" w:themeFillShade="E6"/>
          </w:tcPr>
          <w:p w14:paraId="69F48A09" w14:textId="77777777" w:rsidR="007A380C" w:rsidRDefault="007A380C" w:rsidP="007A380C">
            <w:pPr>
              <w:pStyle w:val="Firstparagraph"/>
            </w:pPr>
          </w:p>
        </w:tc>
      </w:tr>
      <w:tr w:rsidR="007A380C" w14:paraId="5681F7EC" w14:textId="77777777" w:rsidTr="007A380C">
        <w:tc>
          <w:tcPr>
            <w:tcW w:w="1977" w:type="dxa"/>
          </w:tcPr>
          <w:p w14:paraId="37D9A987" w14:textId="653E3308" w:rsidR="007A380C" w:rsidRDefault="007A380C" w:rsidP="007A380C">
            <w:pPr>
              <w:pStyle w:val="Firstparagraph"/>
            </w:pPr>
            <w:r>
              <w:t>Tesztelés</w:t>
            </w:r>
          </w:p>
        </w:tc>
        <w:tc>
          <w:tcPr>
            <w:tcW w:w="553" w:type="dxa"/>
          </w:tcPr>
          <w:p w14:paraId="3449667A" w14:textId="77777777" w:rsidR="007A380C" w:rsidRDefault="007A380C" w:rsidP="007A380C">
            <w:pPr>
              <w:pStyle w:val="Firstparagraph"/>
            </w:pPr>
          </w:p>
        </w:tc>
        <w:tc>
          <w:tcPr>
            <w:tcW w:w="553" w:type="dxa"/>
          </w:tcPr>
          <w:p w14:paraId="7EED2644" w14:textId="77777777" w:rsidR="007A380C" w:rsidRDefault="007A380C" w:rsidP="007A380C">
            <w:pPr>
              <w:pStyle w:val="Firstparagraph"/>
            </w:pPr>
          </w:p>
        </w:tc>
        <w:tc>
          <w:tcPr>
            <w:tcW w:w="553" w:type="dxa"/>
          </w:tcPr>
          <w:p w14:paraId="6AE1F7A3" w14:textId="77777777" w:rsidR="007A380C" w:rsidRDefault="007A380C" w:rsidP="007A380C">
            <w:pPr>
              <w:pStyle w:val="Firstparagraph"/>
            </w:pPr>
          </w:p>
        </w:tc>
        <w:tc>
          <w:tcPr>
            <w:tcW w:w="553" w:type="dxa"/>
          </w:tcPr>
          <w:p w14:paraId="79E608A5" w14:textId="77777777" w:rsidR="007A380C" w:rsidRDefault="007A380C" w:rsidP="007A380C">
            <w:pPr>
              <w:pStyle w:val="Firstparagraph"/>
            </w:pPr>
          </w:p>
        </w:tc>
        <w:tc>
          <w:tcPr>
            <w:tcW w:w="553" w:type="dxa"/>
            <w:tcBorders>
              <w:right w:val="single" w:sz="12" w:space="0" w:color="ED7D31" w:themeColor="accent2"/>
            </w:tcBorders>
          </w:tcPr>
          <w:p w14:paraId="08E69975" w14:textId="77777777" w:rsidR="007A380C" w:rsidRDefault="007A380C" w:rsidP="007A380C">
            <w:pPr>
              <w:pStyle w:val="Firstparagraph"/>
            </w:pPr>
          </w:p>
        </w:tc>
        <w:tc>
          <w:tcPr>
            <w:tcW w:w="553" w:type="dxa"/>
            <w:tcBorders>
              <w:left w:val="single" w:sz="12" w:space="0" w:color="ED7D31" w:themeColor="accent2"/>
            </w:tcBorders>
          </w:tcPr>
          <w:p w14:paraId="1199C631" w14:textId="77777777" w:rsidR="007A380C" w:rsidRDefault="007A380C" w:rsidP="007A380C">
            <w:pPr>
              <w:pStyle w:val="Firstparagraph"/>
            </w:pPr>
          </w:p>
        </w:tc>
        <w:tc>
          <w:tcPr>
            <w:tcW w:w="553" w:type="dxa"/>
          </w:tcPr>
          <w:p w14:paraId="5355117A" w14:textId="77777777" w:rsidR="007A380C" w:rsidRDefault="007A380C" w:rsidP="007A380C">
            <w:pPr>
              <w:pStyle w:val="Firstparagraph"/>
            </w:pPr>
          </w:p>
        </w:tc>
        <w:tc>
          <w:tcPr>
            <w:tcW w:w="553" w:type="dxa"/>
          </w:tcPr>
          <w:p w14:paraId="018C60B2" w14:textId="77777777" w:rsidR="007A380C" w:rsidRDefault="007A380C" w:rsidP="007A380C">
            <w:pPr>
              <w:pStyle w:val="Firstparagraph"/>
            </w:pPr>
          </w:p>
        </w:tc>
        <w:tc>
          <w:tcPr>
            <w:tcW w:w="554" w:type="dxa"/>
          </w:tcPr>
          <w:p w14:paraId="01664B4F" w14:textId="77777777" w:rsidR="007A380C" w:rsidRDefault="007A380C" w:rsidP="007A380C">
            <w:pPr>
              <w:pStyle w:val="Firstparagraph"/>
            </w:pPr>
          </w:p>
        </w:tc>
        <w:tc>
          <w:tcPr>
            <w:tcW w:w="588" w:type="dxa"/>
            <w:shd w:val="clear" w:color="auto" w:fill="D0CECE" w:themeFill="background2" w:themeFillShade="E6"/>
          </w:tcPr>
          <w:p w14:paraId="4C63C37B" w14:textId="77777777" w:rsidR="007A380C" w:rsidRDefault="007A380C" w:rsidP="007A380C">
            <w:pPr>
              <w:pStyle w:val="Firstparagraph"/>
            </w:pPr>
          </w:p>
        </w:tc>
        <w:tc>
          <w:tcPr>
            <w:tcW w:w="588" w:type="dxa"/>
            <w:shd w:val="clear" w:color="auto" w:fill="D0CECE" w:themeFill="background2" w:themeFillShade="E6"/>
          </w:tcPr>
          <w:p w14:paraId="2A4F2A59" w14:textId="77777777" w:rsidR="007A380C" w:rsidRDefault="007A380C" w:rsidP="007A380C">
            <w:pPr>
              <w:pStyle w:val="Firstparagraph"/>
            </w:pPr>
          </w:p>
        </w:tc>
        <w:tc>
          <w:tcPr>
            <w:tcW w:w="588" w:type="dxa"/>
            <w:shd w:val="clear" w:color="auto" w:fill="D0CECE" w:themeFill="background2" w:themeFillShade="E6"/>
          </w:tcPr>
          <w:p w14:paraId="3A186FB3" w14:textId="77777777" w:rsidR="007A380C" w:rsidRDefault="007A380C" w:rsidP="007A380C">
            <w:pPr>
              <w:pStyle w:val="Firstparagraph"/>
            </w:pPr>
          </w:p>
        </w:tc>
      </w:tr>
    </w:tbl>
    <w:p w14:paraId="386DA35B" w14:textId="5C2A3A83" w:rsidR="00404E5A" w:rsidRDefault="00404E5A">
      <w:pPr>
        <w:spacing w:after="160" w:line="259" w:lineRule="auto"/>
      </w:pPr>
    </w:p>
    <w:p w14:paraId="2AFD49D0" w14:textId="77EC8A38" w:rsidR="00623AA7" w:rsidRDefault="00404E5A" w:rsidP="00623AA7">
      <w:pPr>
        <w:pStyle w:val="Cmsor1"/>
      </w:pPr>
      <w:bookmarkStart w:id="39" w:name="_Toc163725922"/>
      <w:r>
        <w:t>Versenytárselemzés</w:t>
      </w:r>
      <w:bookmarkEnd w:id="39"/>
    </w:p>
    <w:p w14:paraId="5EE5D11C" w14:textId="60B3F373" w:rsidR="001F70BB" w:rsidRPr="001F70BB" w:rsidRDefault="001F70BB" w:rsidP="001F70BB">
      <w:pPr>
        <w:pStyle w:val="Firstparagraph"/>
      </w:pPr>
      <w:r>
        <w:t xml:space="preserve">A versenytársak elemzése során olyan játékokat próbáltam </w:t>
      </w:r>
      <w:r w:rsidR="00DD45B6">
        <w:t>keresni,</w:t>
      </w:r>
      <w:r>
        <w:t xml:space="preserve"> amelynek </w:t>
      </w:r>
      <w:r w:rsidR="009E50EC">
        <w:t>tematikája,</w:t>
      </w:r>
      <w:r>
        <w:t xml:space="preserve"> illetve célja </w:t>
      </w:r>
      <w:r w:rsidR="00DD45B6">
        <w:t>az enyémhez</w:t>
      </w:r>
      <w:r>
        <w:t xml:space="preserve"> hasonló</w:t>
      </w:r>
      <w:r w:rsidR="009E50EC">
        <w:t>,</w:t>
      </w:r>
      <w:r>
        <w:t xml:space="preserve"> illetve játékmenete ugyanúgy jótékony hatással van az emberi memória javítására különböző módokon.</w:t>
      </w:r>
    </w:p>
    <w:p w14:paraId="6A0D1024" w14:textId="56DBC5E9" w:rsidR="00404E5A" w:rsidRDefault="00404E5A" w:rsidP="00404E5A">
      <w:pPr>
        <w:pStyle w:val="Cmsor2"/>
      </w:pPr>
      <w:bookmarkStart w:id="40" w:name="_Toc163725923"/>
      <w:r>
        <w:t>Enchance VR</w:t>
      </w:r>
      <w:bookmarkEnd w:id="40"/>
    </w:p>
    <w:p w14:paraId="029BD7AA" w14:textId="6A8AD1B8" w:rsidR="00773A6F" w:rsidRDefault="00DF59E7" w:rsidP="003B5798">
      <w:pPr>
        <w:pStyle w:val="Firstparagraph"/>
        <w:keepNext/>
        <w:jc w:val="center"/>
      </w:pPr>
      <w:r>
        <w:rPr>
          <w:noProof/>
        </w:rPr>
        <w:drawing>
          <wp:inline distT="0" distB="0" distL="0" distR="0" wp14:anchorId="580EDCBC" wp14:editId="5698F241">
            <wp:extent cx="1922708" cy="1080000"/>
            <wp:effectExtent l="0" t="0" r="1905" b="6350"/>
            <wp:docPr id="1674684153" name="Kép 1" descr="A képen szöveg, fedett pályá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684153" name="Kép 1" descr="A képen szöveg, fedett pályás látható&#10;&#10;Automatikusan generált leírás"/>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922708" cy="1080000"/>
                    </a:xfrm>
                    <a:prstGeom prst="rect">
                      <a:avLst/>
                    </a:prstGeom>
                    <a:noFill/>
                    <a:ln>
                      <a:noFill/>
                    </a:ln>
                  </pic:spPr>
                </pic:pic>
              </a:graphicData>
            </a:graphic>
          </wp:inline>
        </w:drawing>
      </w:r>
      <w:r w:rsidR="00773A6F">
        <w:rPr>
          <w:noProof/>
        </w:rPr>
        <w:drawing>
          <wp:inline distT="0" distB="0" distL="0" distR="0" wp14:anchorId="6A9C70E9" wp14:editId="699BB104">
            <wp:extent cx="1695380" cy="1080000"/>
            <wp:effectExtent l="0" t="0" r="635" b="6350"/>
            <wp:docPr id="1821240001" name="Kép 2" descr="A képen szöveg, fedett pályá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240001" name="Kép 2" descr="A képen szöveg, fedett pályás látható&#10;&#10;Automatikusan generált leírás"/>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695380" cy="1080000"/>
                    </a:xfrm>
                    <a:prstGeom prst="rect">
                      <a:avLst/>
                    </a:prstGeom>
                    <a:noFill/>
                    <a:ln>
                      <a:noFill/>
                    </a:ln>
                  </pic:spPr>
                </pic:pic>
              </a:graphicData>
            </a:graphic>
          </wp:inline>
        </w:drawing>
      </w:r>
    </w:p>
    <w:p w14:paraId="4422FDA7" w14:textId="2BC1E685" w:rsidR="00773A6F" w:rsidRDefault="00000000" w:rsidP="00EF0C4B">
      <w:pPr>
        <w:pStyle w:val="Kpalrs"/>
        <w:tabs>
          <w:tab w:val="left" w:pos="6096"/>
        </w:tabs>
        <w:ind w:left="567" w:right="1557" w:firstLine="993"/>
      </w:pPr>
      <w:r>
        <w:fldChar w:fldCharType="begin"/>
      </w:r>
      <w:r>
        <w:instrText xml:space="preserve"> SEQ ábra \* ARABIC </w:instrText>
      </w:r>
      <w:r>
        <w:fldChar w:fldCharType="separate"/>
      </w:r>
      <w:bookmarkStart w:id="41" w:name="_Toc163723838"/>
      <w:bookmarkStart w:id="42" w:name="_Toc133211840"/>
      <w:r w:rsidR="00F126D8">
        <w:rPr>
          <w:noProof/>
        </w:rPr>
        <w:t>1</w:t>
      </w:r>
      <w:r>
        <w:rPr>
          <w:noProof/>
        </w:rPr>
        <w:fldChar w:fldCharType="end"/>
      </w:r>
      <w:r w:rsidR="00773A6F">
        <w:t xml:space="preserve">. </w:t>
      </w:r>
      <w:r w:rsidR="009B2E9F">
        <w:t>ábra</w:t>
      </w:r>
      <w:r w:rsidR="009B2E9F">
        <w:rPr>
          <w:rStyle w:val="Jegyzethivatkozs"/>
          <w:rFonts w:cstheme="minorBidi"/>
          <w:i w:val="0"/>
          <w:iCs w:val="0"/>
        </w:rPr>
        <w:t>:</w:t>
      </w:r>
      <w:r w:rsidR="009B2E9F">
        <w:t xml:space="preserve"> Enchance</w:t>
      </w:r>
      <w:r w:rsidR="00751E9E">
        <w:t xml:space="preserve"> Vr képernyő </w:t>
      </w:r>
      <w:commentRangeStart w:id="43"/>
      <w:r w:rsidR="00751E9E">
        <w:t>képe</w:t>
      </w:r>
      <w:commentRangeEnd w:id="43"/>
      <w:r w:rsidR="009E50EC">
        <w:rPr>
          <w:rStyle w:val="Jegyzethivatkozs"/>
          <w:rFonts w:cstheme="minorBidi"/>
          <w:i w:val="0"/>
          <w:iCs w:val="0"/>
        </w:rPr>
        <w:commentReference w:id="43"/>
      </w:r>
      <w:bookmarkEnd w:id="41"/>
      <w:r w:rsidR="00DD45B6">
        <w:t xml:space="preserve"> </w:t>
      </w:r>
      <w:bookmarkEnd w:id="42"/>
    </w:p>
    <w:p w14:paraId="27C5281C" w14:textId="1050D066" w:rsidR="00623AA7" w:rsidRDefault="00404E5A" w:rsidP="00623AA7">
      <w:pPr>
        <w:pStyle w:val="Firstparagraph"/>
      </w:pPr>
      <w:r>
        <w:t xml:space="preserve">Az </w:t>
      </w:r>
      <w:r w:rsidR="007A2626">
        <w:t>E</w:t>
      </w:r>
      <w:r>
        <w:t xml:space="preserve">nchance VR egy </w:t>
      </w:r>
      <w:r w:rsidR="00DF59E7">
        <w:t xml:space="preserve">ingyenes </w:t>
      </w:r>
      <w:r>
        <w:t>játékkönyvtár, amely</w:t>
      </w:r>
      <w:r w:rsidR="004413B5">
        <w:t xml:space="preserve"> korcsoporttól független. Ebben az alkalmazásban találtam legnagyobb hasonlóságot az általam </w:t>
      </w:r>
      <w:r w:rsidR="0059322A">
        <w:t>készítettél</w:t>
      </w:r>
      <w:r w:rsidR="00DD45B6">
        <w:t xml:space="preserve"> mivel</w:t>
      </w:r>
      <w:r w:rsidR="004413B5">
        <w:t xml:space="preserve"> a játékok </w:t>
      </w:r>
      <w:r w:rsidR="004413B5">
        <w:lastRenderedPageBreak/>
        <w:t>nagyon sokban hasonlítanak az enyémekhez.</w:t>
      </w:r>
      <w:r>
        <w:t xml:space="preserve"> </w:t>
      </w:r>
      <w:r w:rsidR="004413B5">
        <w:t xml:space="preserve">Az alkalmazás </w:t>
      </w:r>
      <w:r>
        <w:t>5 darab memóriajavító játékot tartalmaz, amelyekben minden egyes játék során egy 10 perces időtartam alatt kell elvégeznünk a megadott feladatok sorát.</w:t>
      </w:r>
      <w:r w:rsidR="00623AA7">
        <w:t xml:space="preserve"> </w:t>
      </w:r>
      <w:r w:rsidR="003116A8">
        <w:t xml:space="preserve">Korcsoport </w:t>
      </w:r>
      <w:r w:rsidR="009B2E9F">
        <w:t xml:space="preserve">szerint </w:t>
      </w:r>
      <w:r w:rsidR="009E50EC">
        <w:t xml:space="preserve">van </w:t>
      </w:r>
      <w:r w:rsidR="008720D0">
        <w:t>különbség,</w:t>
      </w:r>
      <w:r w:rsidR="009E50EC">
        <w:t xml:space="preserve"> mivel</w:t>
      </w:r>
      <w:r w:rsidR="00F47C30">
        <w:t xml:space="preserve"> </w:t>
      </w:r>
      <w:r w:rsidR="003116A8">
        <w:t xml:space="preserve">a játék </w:t>
      </w:r>
      <w:r w:rsidR="00F47C30">
        <w:t>gyermekek</w:t>
      </w:r>
      <w:r w:rsidR="003116A8">
        <w:t xml:space="preserve"> </w:t>
      </w:r>
      <w:r w:rsidR="00F47C30">
        <w:t xml:space="preserve">számára </w:t>
      </w:r>
      <w:r w:rsidR="009E50EC">
        <w:t>készült</w:t>
      </w:r>
      <w:r w:rsidR="00F47C30">
        <w:t>.</w:t>
      </w:r>
    </w:p>
    <w:p w14:paraId="5BEFF3FD" w14:textId="77777777" w:rsidR="00623AA7" w:rsidRPr="003B5798" w:rsidRDefault="00404E5A" w:rsidP="00623AA7">
      <w:pPr>
        <w:rPr>
          <w:u w:val="single"/>
        </w:rPr>
      </w:pPr>
      <w:r w:rsidRPr="003B5798">
        <w:rPr>
          <w:u w:val="single"/>
        </w:rPr>
        <w:t>Játékainak listája:</w:t>
      </w:r>
    </w:p>
    <w:p w14:paraId="5FEA4532" w14:textId="34CFAAD9" w:rsidR="00404E5A" w:rsidRDefault="00404E5A" w:rsidP="00623AA7">
      <w:pPr>
        <w:pStyle w:val="Listaszerbekezds"/>
        <w:numPr>
          <w:ilvl w:val="0"/>
          <w:numId w:val="29"/>
        </w:numPr>
      </w:pPr>
      <w:r w:rsidRPr="00623AA7">
        <w:rPr>
          <w:b/>
          <w:bCs/>
        </w:rPr>
        <w:t>Reakció játék:</w:t>
      </w:r>
      <w:r>
        <w:t xml:space="preserve"> Gyakorolható a</w:t>
      </w:r>
      <w:r w:rsidR="00B55FD5">
        <w:t xml:space="preserve"> reakció idő növelése</w:t>
      </w:r>
      <w:r>
        <w:t xml:space="preserve">, illetve a figyelem is. A cél az, </w:t>
      </w:r>
      <w:r w:rsidR="008720D0">
        <w:t>hogy a</w:t>
      </w:r>
      <w:r w:rsidR="00B55FD5">
        <w:t xml:space="preserve"> </w:t>
      </w:r>
      <w:r w:rsidR="000948C5">
        <w:t>felhasználó tudja</w:t>
      </w:r>
      <w:r w:rsidR="00B55FD5">
        <w:t xml:space="preserve"> a </w:t>
      </w:r>
      <w:r>
        <w:t>figyelmét egyik feladatról a másikra</w:t>
      </w:r>
      <w:r w:rsidR="00B55FD5">
        <w:t xml:space="preserve"> továbbítani</w:t>
      </w:r>
      <w:r>
        <w:t>. Javítja a különböző helyzetekhez való gyors alkalmazkodás</w:t>
      </w:r>
      <w:r w:rsidR="00B55FD5">
        <w:t xml:space="preserve">t és a </w:t>
      </w:r>
      <w:r>
        <w:t>kognitív képesség</w:t>
      </w:r>
      <w:r w:rsidR="00B55FD5">
        <w:t>et is.</w:t>
      </w:r>
    </w:p>
    <w:p w14:paraId="35621D09" w14:textId="4180E2E1" w:rsidR="00404E5A" w:rsidRDefault="00404E5A" w:rsidP="00623AA7">
      <w:pPr>
        <w:pStyle w:val="Listaszerbekezds"/>
        <w:numPr>
          <w:ilvl w:val="0"/>
          <w:numId w:val="29"/>
        </w:numPr>
      </w:pPr>
      <w:commentRangeStart w:id="44"/>
      <w:r w:rsidRPr="00623AA7">
        <w:rPr>
          <w:b/>
          <w:bCs/>
        </w:rPr>
        <w:t>Emlékfal</w:t>
      </w:r>
      <w:r w:rsidR="00623AA7" w:rsidRPr="00623AA7">
        <w:rPr>
          <w:b/>
          <w:bCs/>
        </w:rPr>
        <w:t>:</w:t>
      </w:r>
      <w:r w:rsidR="00623AA7">
        <w:t xml:space="preserve"> </w:t>
      </w:r>
      <w:r w:rsidR="00B55FD5">
        <w:t xml:space="preserve">Fejleszti </w:t>
      </w:r>
      <w:r>
        <w:t>a munkamemóriát és a térbeli emlékezőképességet is. A cél a</w:t>
      </w:r>
      <w:r w:rsidR="00B55FD5">
        <w:t xml:space="preserve"> rövid távú emlékek megtartása hosszabb </w:t>
      </w:r>
      <w:del w:id="45" w:author="Bálint Vörös" w:date="2024-04-12T19:56:00Z" w16du:dateUtc="2024-04-12T17:56:00Z">
        <w:r w:rsidR="00B55FD5" w:rsidDel="0009343B">
          <w:delText>időre</w:delText>
        </w:r>
      </w:del>
      <w:r w:rsidR="0009343B">
        <w:t>időre,</w:t>
      </w:r>
      <w:r w:rsidR="00B55FD5">
        <w:t xml:space="preserve"> illetve a visszaemlékezés pontosságának javítása</w:t>
      </w:r>
    </w:p>
    <w:p w14:paraId="072C10A0" w14:textId="590E9BF4" w:rsidR="00404E5A" w:rsidRDefault="00404E5A" w:rsidP="00623AA7">
      <w:pPr>
        <w:pStyle w:val="Listaszerbekezds"/>
        <w:numPr>
          <w:ilvl w:val="0"/>
          <w:numId w:val="29"/>
        </w:numPr>
      </w:pPr>
      <w:r w:rsidRPr="00623AA7">
        <w:rPr>
          <w:b/>
          <w:bCs/>
        </w:rPr>
        <w:t>Bújócska</w:t>
      </w:r>
      <w:r w:rsidR="00623AA7" w:rsidRPr="00623AA7">
        <w:rPr>
          <w:b/>
          <w:bCs/>
        </w:rPr>
        <w:t>:</w:t>
      </w:r>
      <w:r w:rsidR="00623AA7">
        <w:t xml:space="preserve"> </w:t>
      </w:r>
      <w:r w:rsidR="00B55FD5">
        <w:t xml:space="preserve">Fejleszthető vele a </w:t>
      </w:r>
      <w:r>
        <w:t>térbeli tájékozódásikészsé</w:t>
      </w:r>
      <w:r w:rsidR="00B55FD5">
        <w:t>ge</w:t>
      </w:r>
      <w:r>
        <w:t xml:space="preserve">, pontosabban </w:t>
      </w:r>
      <w:r w:rsidR="00B55FD5">
        <w:t xml:space="preserve">az </w:t>
      </w:r>
      <w:r>
        <w:t>auditív térbeli megismerés</w:t>
      </w:r>
      <w:r w:rsidR="00B55FD5">
        <w:t>e</w:t>
      </w:r>
      <w:r>
        <w:t xml:space="preserve">. A cél az, hogy </w:t>
      </w:r>
      <w:r w:rsidR="00B55FD5">
        <w:t>gyakorlott legyen</w:t>
      </w:r>
      <w:r>
        <w:t xml:space="preserve"> a közvetlen környezetében lévő hangok forrásának</w:t>
      </w:r>
      <w:r w:rsidR="00B55FD5">
        <w:t xml:space="preserve"> felismerésére </w:t>
      </w:r>
      <w:r>
        <w:t xml:space="preserve">irányuló képességeinek </w:t>
      </w:r>
      <w:r w:rsidR="00B55FD5">
        <w:t>fejlesztésében.</w:t>
      </w:r>
    </w:p>
    <w:p w14:paraId="0070E6EF" w14:textId="0E69FC18" w:rsidR="00404E5A" w:rsidRDefault="00404E5A" w:rsidP="00623AA7">
      <w:pPr>
        <w:pStyle w:val="Listaszerbekezds"/>
        <w:numPr>
          <w:ilvl w:val="0"/>
          <w:numId w:val="29"/>
        </w:numPr>
      </w:pPr>
      <w:r w:rsidRPr="00623AA7">
        <w:rPr>
          <w:b/>
          <w:bCs/>
        </w:rPr>
        <w:t>Pizza építő</w:t>
      </w:r>
      <w:r w:rsidR="00623AA7" w:rsidRPr="00623AA7">
        <w:rPr>
          <w:b/>
          <w:bCs/>
        </w:rPr>
        <w:t>:</w:t>
      </w:r>
      <w:r w:rsidR="00623AA7">
        <w:t xml:space="preserve"> </w:t>
      </w:r>
      <w:r>
        <w:t xml:space="preserve">Fejleszti az osztott figyelmet és tervezési készséget. A cél a pizzák </w:t>
      </w:r>
      <w:r w:rsidR="00420806">
        <w:t xml:space="preserve">elkészítése </w:t>
      </w:r>
      <w:r>
        <w:t xml:space="preserve">és </w:t>
      </w:r>
      <w:r w:rsidR="00420806">
        <w:t>meg</w:t>
      </w:r>
      <w:r>
        <w:t>sütése, folyamatosan</w:t>
      </w:r>
      <w:r w:rsidR="00420806">
        <w:t xml:space="preserve"> ahogyan azokat</w:t>
      </w:r>
      <w:r>
        <w:t xml:space="preserve"> megrendelik </w:t>
      </w:r>
      <w:r w:rsidR="00420806">
        <w:t>a játékban lévő vásárlók</w:t>
      </w:r>
      <w:r>
        <w:t>.</w:t>
      </w:r>
    </w:p>
    <w:p w14:paraId="7CD1197C" w14:textId="446BF847" w:rsidR="00404E5A" w:rsidRDefault="00404E5A" w:rsidP="00623AA7">
      <w:pPr>
        <w:pStyle w:val="Listaszerbekezds"/>
        <w:numPr>
          <w:ilvl w:val="0"/>
          <w:numId w:val="29"/>
        </w:numPr>
      </w:pPr>
      <w:r w:rsidRPr="00623AA7">
        <w:rPr>
          <w:b/>
          <w:bCs/>
        </w:rPr>
        <w:t>Egyensúly játék</w:t>
      </w:r>
      <w:r w:rsidR="00623AA7" w:rsidRPr="00623AA7">
        <w:rPr>
          <w:b/>
          <w:bCs/>
        </w:rPr>
        <w:t>:</w:t>
      </w:r>
      <w:r w:rsidR="00623AA7">
        <w:t xml:space="preserve"> </w:t>
      </w:r>
      <w:r>
        <w:t xml:space="preserve">A motoros irányítási készségeket és az osztott figyelmet célozza meg. A cél az egyre növekvő számú és kombinációjú színes labdák </w:t>
      </w:r>
      <w:r w:rsidR="008720D0">
        <w:t>elkapása,</w:t>
      </w:r>
      <w:r>
        <w:t xml:space="preserve"> </w:t>
      </w:r>
      <w:r w:rsidR="00420806">
        <w:t>amiket a tenyerünkben elhelyezkedő tányérokba tudunk eltárolni.</w:t>
      </w:r>
      <w:r w:rsidR="00420806" w:rsidRPr="00420806">
        <w:t xml:space="preserve"> </w:t>
      </w:r>
      <w:r w:rsidR="00420806">
        <w:t>[</w:t>
      </w:r>
      <w:r w:rsidR="007D180C">
        <w:t>3]</w:t>
      </w:r>
      <w:r w:rsidR="008355E8">
        <w:t>[4]</w:t>
      </w:r>
      <w:commentRangeEnd w:id="44"/>
      <w:r w:rsidR="009E50EC">
        <w:rPr>
          <w:rStyle w:val="Jegyzethivatkozs"/>
        </w:rPr>
        <w:commentReference w:id="44"/>
      </w:r>
    </w:p>
    <w:p w14:paraId="6D1F2CC0" w14:textId="26E45B2F" w:rsidR="00404E5A" w:rsidRDefault="00404E5A" w:rsidP="00623AA7">
      <w:pPr>
        <w:pStyle w:val="Cmsor2"/>
      </w:pPr>
      <w:bookmarkStart w:id="46" w:name="_Toc163725924"/>
      <w:r>
        <w:t>Water Bears VR</w:t>
      </w:r>
      <w:bookmarkEnd w:id="46"/>
    </w:p>
    <w:p w14:paraId="0CF26F5C" w14:textId="7D187252" w:rsidR="00EF0C4B" w:rsidRDefault="00ED08C6" w:rsidP="003B5798">
      <w:pPr>
        <w:pStyle w:val="Firstparagraph"/>
        <w:keepNext/>
        <w:jc w:val="center"/>
      </w:pPr>
      <w:r>
        <w:rPr>
          <w:noProof/>
        </w:rPr>
        <w:drawing>
          <wp:inline distT="0" distB="0" distL="0" distR="0" wp14:anchorId="3F8F5CFA" wp14:editId="189CDCD6">
            <wp:extent cx="1405670" cy="1080000"/>
            <wp:effectExtent l="0" t="0" r="4445" b="6350"/>
            <wp:docPr id="1887083517" name="Kép 3" descr="Water Bears VR – Schell Gam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ater Bears VR – Schell Games"/>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405670" cy="1080000"/>
                    </a:xfrm>
                    <a:prstGeom prst="rect">
                      <a:avLst/>
                    </a:prstGeom>
                    <a:noFill/>
                    <a:ln>
                      <a:noFill/>
                    </a:ln>
                  </pic:spPr>
                </pic:pic>
              </a:graphicData>
            </a:graphic>
          </wp:inline>
        </w:drawing>
      </w:r>
      <w:r w:rsidR="00EF0C4B">
        <w:rPr>
          <w:noProof/>
        </w:rPr>
        <w:drawing>
          <wp:inline distT="0" distB="0" distL="0" distR="0" wp14:anchorId="2DE6B352" wp14:editId="378F898E">
            <wp:extent cx="1309140" cy="1080000"/>
            <wp:effectExtent l="0" t="0" r="5715" b="6350"/>
            <wp:docPr id="965704957" name="Kép 4" descr="Water Bears VR – Schell Gam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Water Bears VR – Schell Games"/>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309140" cy="1080000"/>
                    </a:xfrm>
                    <a:prstGeom prst="rect">
                      <a:avLst/>
                    </a:prstGeom>
                    <a:noFill/>
                    <a:ln>
                      <a:noFill/>
                    </a:ln>
                  </pic:spPr>
                </pic:pic>
              </a:graphicData>
            </a:graphic>
          </wp:inline>
        </w:drawing>
      </w:r>
    </w:p>
    <w:p w14:paraId="2AF8D6DA" w14:textId="233E7019" w:rsidR="00EF0C4B" w:rsidRDefault="00000000" w:rsidP="00EF0C4B">
      <w:pPr>
        <w:pStyle w:val="Kpalrs"/>
        <w:tabs>
          <w:tab w:val="left" w:pos="5812"/>
        </w:tabs>
        <w:ind w:right="1132" w:firstLine="1560"/>
      </w:pPr>
      <w:r>
        <w:fldChar w:fldCharType="begin"/>
      </w:r>
      <w:r>
        <w:instrText xml:space="preserve"> SEQ ábra \* ARABIC </w:instrText>
      </w:r>
      <w:r>
        <w:fldChar w:fldCharType="separate"/>
      </w:r>
      <w:bookmarkStart w:id="47" w:name="_Toc163723839"/>
      <w:r w:rsidR="00F126D8">
        <w:rPr>
          <w:noProof/>
        </w:rPr>
        <w:t>2</w:t>
      </w:r>
      <w:r>
        <w:rPr>
          <w:noProof/>
        </w:rPr>
        <w:fldChar w:fldCharType="end"/>
      </w:r>
      <w:r w:rsidR="00EF0C4B">
        <w:t>. ábra</w:t>
      </w:r>
      <w:r w:rsidR="00751E9E">
        <w:t>: Water Bears Vr képernyőképe</w:t>
      </w:r>
      <w:bookmarkEnd w:id="47"/>
    </w:p>
    <w:p w14:paraId="206ABAA4" w14:textId="332114AD" w:rsidR="00404E5A" w:rsidRDefault="00404E5A" w:rsidP="00623AA7">
      <w:pPr>
        <w:pStyle w:val="Firstparagraph"/>
      </w:pPr>
      <w:r>
        <w:t>Egy</w:t>
      </w:r>
      <w:r w:rsidR="00ED08C6">
        <w:t xml:space="preserve"> ingyenes </w:t>
      </w:r>
      <w:r w:rsidR="003116A8">
        <w:t>játék,</w:t>
      </w:r>
      <w:r w:rsidR="00ED08C6">
        <w:t xml:space="preserve"> ami</w:t>
      </w:r>
      <w:r>
        <w:t xml:space="preserve"> </w:t>
      </w:r>
      <w:r w:rsidR="00ED08C6">
        <w:t>egy</w:t>
      </w:r>
      <w:r>
        <w:t>játékos módban játszható, trópusi témáj</w:t>
      </w:r>
      <w:r w:rsidR="00623AA7">
        <w:t>ú</w:t>
      </w:r>
      <w:r>
        <w:t xml:space="preserve"> </w:t>
      </w:r>
      <w:r w:rsidR="0009343B">
        <w:t xml:space="preserve">rejtvény </w:t>
      </w:r>
      <w:r>
        <w:t xml:space="preserve">játék, amely során különböző </w:t>
      </w:r>
      <w:r w:rsidR="0009343B">
        <w:t xml:space="preserve">rejtvényeket </w:t>
      </w:r>
      <w:r>
        <w:t>kell megfejtenünk.</w:t>
      </w:r>
      <w:r w:rsidR="0009343B">
        <w:t xml:space="preserve"> </w:t>
      </w:r>
      <w:r>
        <w:t xml:space="preserve">A játék során különböző </w:t>
      </w:r>
      <w:r>
        <w:lastRenderedPageBreak/>
        <w:t>vízilényeknek kell segítenünk, segítséget nyújthatunk vízfolyások</w:t>
      </w:r>
      <w:r w:rsidR="0009343B">
        <w:t xml:space="preserve"> </w:t>
      </w:r>
      <w:r>
        <w:t xml:space="preserve">építésével. Egy </w:t>
      </w:r>
      <w:r w:rsidR="009E50EC">
        <w:t xml:space="preserve">virtuális </w:t>
      </w:r>
      <w:r>
        <w:t xml:space="preserve">térben megvalósított játék, amely különböző rejtvényeket tartalmaz. Tucatnyi rejtvényt </w:t>
      </w:r>
      <w:r w:rsidR="009E50EC">
        <w:t xml:space="preserve">oldható </w:t>
      </w:r>
      <w:r w:rsidR="00623AA7">
        <w:t>meg</w:t>
      </w:r>
      <w:r w:rsidR="009E50EC">
        <w:t xml:space="preserve"> benne</w:t>
      </w:r>
      <w:r>
        <w:t>, amelyek nehézségi szintje az előrehaladás folyamán egyre nagyobb kihívást jelent</w:t>
      </w:r>
      <w:r w:rsidR="0009343B">
        <w:t xml:space="preserve"> ezért </w:t>
      </w:r>
      <w:r w:rsidR="00820A1D">
        <w:t xml:space="preserve">szoftverben pedig korosztályól függetlenül mindenki </w:t>
      </w:r>
      <w:r>
        <w:t xml:space="preserve">megtalálhatja a neki kedvező játék </w:t>
      </w:r>
      <w:r w:rsidR="009E50EC">
        <w:t>típust</w:t>
      </w:r>
      <w:r>
        <w:t>.</w:t>
      </w:r>
      <w:r w:rsidR="002103C0">
        <w:t>[5][6]</w:t>
      </w:r>
    </w:p>
    <w:p w14:paraId="28DB1454" w14:textId="23BF0AAE" w:rsidR="00404E5A" w:rsidRDefault="00404E5A" w:rsidP="00623AA7">
      <w:pPr>
        <w:pStyle w:val="Cmsor2"/>
      </w:pPr>
      <w:bookmarkStart w:id="48" w:name="_Toc163725925"/>
      <w:r>
        <w:t>-Librarium</w:t>
      </w:r>
      <w:bookmarkEnd w:id="48"/>
    </w:p>
    <w:p w14:paraId="375D0982" w14:textId="77777777" w:rsidR="005A735C" w:rsidRDefault="005A735C" w:rsidP="003B5798">
      <w:pPr>
        <w:pStyle w:val="Firstparagraph"/>
        <w:keepNext/>
        <w:jc w:val="center"/>
      </w:pPr>
      <w:r>
        <w:rPr>
          <w:noProof/>
        </w:rPr>
        <w:drawing>
          <wp:inline distT="0" distB="0" distL="0" distR="0" wp14:anchorId="4C5A0756" wp14:editId="7D296188">
            <wp:extent cx="1919975" cy="1080000"/>
            <wp:effectExtent l="0" t="0" r="4445" b="6350"/>
            <wp:docPr id="18" name="Kép 18" descr="A képen szöveg, könyv, képernyőkép, fedett pályá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Kép 18" descr="A képen szöveg, könyv, képernyőkép, fedett pályás látható&#10;&#10;Automatikusan generált leírás"/>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919975" cy="1080000"/>
                    </a:xfrm>
                    <a:prstGeom prst="rect">
                      <a:avLst/>
                    </a:prstGeom>
                    <a:noFill/>
                    <a:ln>
                      <a:noFill/>
                    </a:ln>
                  </pic:spPr>
                </pic:pic>
              </a:graphicData>
            </a:graphic>
          </wp:inline>
        </w:drawing>
      </w:r>
    </w:p>
    <w:p w14:paraId="1AC8012E" w14:textId="2B119E0E" w:rsidR="005A735C" w:rsidRPr="005A735C" w:rsidRDefault="00000000" w:rsidP="005A735C">
      <w:pPr>
        <w:pStyle w:val="Kpalrs"/>
      </w:pPr>
      <w:r>
        <w:fldChar w:fldCharType="begin"/>
      </w:r>
      <w:r>
        <w:instrText xml:space="preserve"> SEQ ábra \* ARABIC </w:instrText>
      </w:r>
      <w:r>
        <w:fldChar w:fldCharType="separate"/>
      </w:r>
      <w:bookmarkStart w:id="49" w:name="_Toc163723840"/>
      <w:r w:rsidR="00F126D8">
        <w:rPr>
          <w:noProof/>
        </w:rPr>
        <w:t>3</w:t>
      </w:r>
      <w:r>
        <w:rPr>
          <w:noProof/>
        </w:rPr>
        <w:fldChar w:fldCharType="end"/>
      </w:r>
      <w:r w:rsidR="005A735C">
        <w:t>. ábra</w:t>
      </w:r>
      <w:r w:rsidR="00751E9E">
        <w:t>: Libarium Vr játék képernyőfotója</w:t>
      </w:r>
      <w:bookmarkEnd w:id="49"/>
    </w:p>
    <w:p w14:paraId="73E7C4F5" w14:textId="79EC27F1" w:rsidR="00404E5A" w:rsidRDefault="004267F6" w:rsidP="00623AA7">
      <w:pPr>
        <w:pStyle w:val="Firstparagraph"/>
      </w:pPr>
      <w:r>
        <w:t xml:space="preserve">Az </w:t>
      </w:r>
      <w:r w:rsidR="006E17FD">
        <w:t>alkalmazás</w:t>
      </w:r>
      <w:r>
        <w:t xml:space="preserve"> bevált tanulási módszereket kapcsol össze Vr-technológiával.</w:t>
      </w:r>
      <w:del w:id="50" w:author="Bálint Vörös" w:date="2024-04-12T19:37:00Z" w16du:dateUtc="2024-04-12T17:37:00Z">
        <w:r w:rsidR="00404E5A" w:rsidDel="004267F6">
          <w:delText xml:space="preserve"> </w:delText>
        </w:r>
      </w:del>
    </w:p>
    <w:p w14:paraId="426CCCEE" w14:textId="26E3FD31" w:rsidR="004413B5" w:rsidRPr="005743C7" w:rsidRDefault="009E50EC" w:rsidP="005743C7">
      <w:pPr>
        <w:jc w:val="both"/>
        <w:rPr>
          <w:rFonts w:eastAsiaTheme="minorHAnsi" w:cstheme="minorBidi"/>
          <w:szCs w:val="22"/>
          <w:lang w:eastAsia="en-US"/>
        </w:rPr>
      </w:pPr>
      <w:commentRangeStart w:id="51"/>
      <w:commentRangeEnd w:id="51"/>
      <w:r>
        <w:rPr>
          <w:rStyle w:val="Jegyzethivatkozs"/>
        </w:rPr>
        <w:commentReference w:id="51"/>
      </w:r>
      <w:r w:rsidR="004267F6">
        <w:rPr>
          <w:rFonts w:eastAsiaTheme="minorHAnsi" w:cstheme="minorBidi"/>
          <w:szCs w:val="22"/>
          <w:lang w:eastAsia="en-US"/>
        </w:rPr>
        <w:t>Célja a memória fejlesztés középiskolai és felsőoktatásban résztvevő hallgatók számára.</w:t>
      </w:r>
    </w:p>
    <w:p w14:paraId="3293C924" w14:textId="0DE61FA0" w:rsidR="00404E5A" w:rsidRPr="005743C7" w:rsidRDefault="00404E5A" w:rsidP="005743C7">
      <w:pPr>
        <w:jc w:val="both"/>
        <w:rPr>
          <w:rFonts w:eastAsiaTheme="minorHAnsi" w:cstheme="minorBidi"/>
          <w:szCs w:val="22"/>
          <w:lang w:eastAsia="en-US"/>
        </w:rPr>
      </w:pPr>
      <w:r w:rsidRPr="005743C7">
        <w:rPr>
          <w:rFonts w:eastAsiaTheme="minorHAnsi" w:cstheme="minorBidi"/>
          <w:szCs w:val="22"/>
          <w:lang w:eastAsia="en-US"/>
        </w:rPr>
        <w:t xml:space="preserve">Mint egy </w:t>
      </w:r>
      <w:r w:rsidR="004267F6">
        <w:rPr>
          <w:rFonts w:eastAsiaTheme="minorHAnsi" w:cstheme="minorBidi"/>
          <w:szCs w:val="22"/>
          <w:lang w:eastAsia="en-US"/>
        </w:rPr>
        <w:t xml:space="preserve">interaktív túrán haladnánk végig </w:t>
      </w:r>
      <w:r w:rsidRPr="005743C7">
        <w:rPr>
          <w:rFonts w:eastAsiaTheme="minorHAnsi" w:cstheme="minorBidi"/>
          <w:szCs w:val="22"/>
          <w:lang w:eastAsia="en-US"/>
        </w:rPr>
        <w:t>egy memorizált útvonal mentén egymás után találkoz</w:t>
      </w:r>
      <w:r w:rsidR="004267F6">
        <w:rPr>
          <w:rFonts w:eastAsiaTheme="minorHAnsi" w:cstheme="minorBidi"/>
          <w:szCs w:val="22"/>
          <w:lang w:eastAsia="en-US"/>
        </w:rPr>
        <w:t>hatunk</w:t>
      </w:r>
      <w:r w:rsidRPr="005743C7">
        <w:rPr>
          <w:rFonts w:eastAsiaTheme="minorHAnsi" w:cstheme="minorBidi"/>
          <w:szCs w:val="22"/>
          <w:lang w:eastAsia="en-US"/>
        </w:rPr>
        <w:t xml:space="preserve"> a szövegben szereplő fogalmakkal. Ily módon a nehezen megjegyezhető szavak térbeli, kevésbé absztrakt tájképpé alakultak át, amelyet az emberek sokkal </w:t>
      </w:r>
      <w:r w:rsidR="004267F6">
        <w:rPr>
          <w:rFonts w:eastAsiaTheme="minorHAnsi" w:cstheme="minorBidi"/>
          <w:szCs w:val="22"/>
          <w:lang w:eastAsia="en-US"/>
        </w:rPr>
        <w:t>egyszerűbben</w:t>
      </w:r>
      <w:r w:rsidR="004267F6" w:rsidRPr="005743C7">
        <w:rPr>
          <w:rFonts w:eastAsiaTheme="minorHAnsi" w:cstheme="minorBidi"/>
          <w:szCs w:val="22"/>
          <w:lang w:eastAsia="en-US"/>
        </w:rPr>
        <w:t xml:space="preserve"> </w:t>
      </w:r>
      <w:r w:rsidRPr="005743C7">
        <w:rPr>
          <w:rFonts w:eastAsiaTheme="minorHAnsi" w:cstheme="minorBidi"/>
          <w:szCs w:val="22"/>
          <w:lang w:eastAsia="en-US"/>
        </w:rPr>
        <w:t>meg tudtak ragadni.</w:t>
      </w:r>
      <w:r w:rsidR="00623AA7" w:rsidRPr="005743C7">
        <w:rPr>
          <w:rFonts w:eastAsiaTheme="minorHAnsi" w:cstheme="minorBidi"/>
          <w:szCs w:val="22"/>
          <w:lang w:eastAsia="en-US"/>
        </w:rPr>
        <w:t xml:space="preserve"> </w:t>
      </w:r>
      <w:r w:rsidRPr="005743C7">
        <w:rPr>
          <w:rFonts w:eastAsiaTheme="minorHAnsi" w:cstheme="minorBidi"/>
          <w:szCs w:val="22"/>
          <w:lang w:eastAsia="en-US"/>
        </w:rPr>
        <w:t xml:space="preserve">A VR-alkalmazás elsősorban a vizsgákra való felkészülést szolgálja, és az iskolai és egyetemi hallgatóknak, valamint </w:t>
      </w:r>
      <w:r w:rsidR="00623AA7" w:rsidRPr="005743C7">
        <w:rPr>
          <w:rFonts w:eastAsiaTheme="minorHAnsi" w:cstheme="minorBidi"/>
          <w:szCs w:val="22"/>
          <w:lang w:eastAsia="en-US"/>
        </w:rPr>
        <w:t>mindenki</w:t>
      </w:r>
      <w:r w:rsidRPr="005743C7">
        <w:rPr>
          <w:rFonts w:eastAsiaTheme="minorHAnsi" w:cstheme="minorBidi"/>
          <w:szCs w:val="22"/>
          <w:lang w:eastAsia="en-US"/>
        </w:rPr>
        <w:t xml:space="preserve"> másnak szól, aki tanulni szeretne. A nyelvtanuláshoz is hasznosnak </w:t>
      </w:r>
      <w:r w:rsidR="00623AA7" w:rsidRPr="005743C7">
        <w:rPr>
          <w:rFonts w:eastAsiaTheme="minorHAnsi" w:cstheme="minorBidi"/>
          <w:szCs w:val="22"/>
          <w:lang w:eastAsia="en-US"/>
        </w:rPr>
        <w:t>gondolják</w:t>
      </w:r>
      <w:r w:rsidRPr="005743C7">
        <w:rPr>
          <w:rFonts w:eastAsiaTheme="minorHAnsi" w:cstheme="minorBidi"/>
          <w:szCs w:val="22"/>
          <w:lang w:eastAsia="en-US"/>
        </w:rPr>
        <w:t>.</w:t>
      </w:r>
      <w:r w:rsidR="00623AA7" w:rsidRPr="005743C7">
        <w:rPr>
          <w:rFonts w:eastAsiaTheme="minorHAnsi" w:cstheme="minorBidi"/>
          <w:szCs w:val="22"/>
          <w:lang w:eastAsia="en-US"/>
        </w:rPr>
        <w:t xml:space="preserve"> </w:t>
      </w:r>
      <w:r w:rsidRPr="005743C7">
        <w:rPr>
          <w:rFonts w:eastAsiaTheme="minorHAnsi" w:cstheme="minorBidi"/>
          <w:szCs w:val="22"/>
          <w:lang w:eastAsia="en-US"/>
        </w:rPr>
        <w:t xml:space="preserve">A fejlesztők szerint a Librarium segítségével elsajátított tudásnak hosszabb ideig </w:t>
      </w:r>
      <w:r w:rsidR="00623AA7" w:rsidRPr="005743C7">
        <w:rPr>
          <w:rFonts w:eastAsiaTheme="minorHAnsi" w:cstheme="minorBidi"/>
          <w:szCs w:val="22"/>
          <w:lang w:eastAsia="en-US"/>
        </w:rPr>
        <w:t>is megmaradhat a</w:t>
      </w:r>
      <w:r w:rsidRPr="005743C7">
        <w:rPr>
          <w:rFonts w:eastAsiaTheme="minorHAnsi" w:cstheme="minorBidi"/>
          <w:szCs w:val="22"/>
          <w:lang w:eastAsia="en-US"/>
        </w:rPr>
        <w:t xml:space="preserve"> memóriában, nem csak a következő vizsgáig. A VR headset ráadásul kizárja a zavaró tényezőket, ami állítólag elősegíti a tanulás sikerességét.</w:t>
      </w:r>
      <w:r w:rsidR="00623AA7" w:rsidRPr="005743C7">
        <w:rPr>
          <w:rFonts w:eastAsiaTheme="minorHAnsi" w:cstheme="minorBidi"/>
          <w:szCs w:val="22"/>
          <w:lang w:eastAsia="en-US"/>
        </w:rPr>
        <w:t xml:space="preserve">  </w:t>
      </w:r>
      <w:r w:rsidRPr="005743C7">
        <w:rPr>
          <w:rFonts w:eastAsiaTheme="minorHAnsi" w:cstheme="minorBidi"/>
          <w:szCs w:val="22"/>
          <w:lang w:eastAsia="en-US"/>
        </w:rPr>
        <w:t>Ráadásul a VR</w:t>
      </w:r>
      <w:r w:rsidR="0009343B" w:rsidRPr="005743C7">
        <w:rPr>
          <w:rFonts w:eastAsiaTheme="minorHAnsi" w:cstheme="minorBidi"/>
          <w:szCs w:val="22"/>
          <w:lang w:eastAsia="en-US"/>
        </w:rPr>
        <w:t>-</w:t>
      </w:r>
      <w:r w:rsidR="0009343B">
        <w:rPr>
          <w:rFonts w:eastAsiaTheme="minorHAnsi" w:cstheme="minorBidi"/>
          <w:szCs w:val="22"/>
          <w:lang w:eastAsia="en-US"/>
        </w:rPr>
        <w:t>” túra”</w:t>
      </w:r>
      <w:r w:rsidR="0009343B" w:rsidRPr="005743C7">
        <w:rPr>
          <w:rFonts w:eastAsiaTheme="minorHAnsi" w:cstheme="minorBidi"/>
          <w:szCs w:val="22"/>
          <w:lang w:eastAsia="en-US"/>
        </w:rPr>
        <w:t xml:space="preserve"> </w:t>
      </w:r>
      <w:r w:rsidRPr="005743C7">
        <w:rPr>
          <w:rFonts w:eastAsiaTheme="minorHAnsi" w:cstheme="minorBidi"/>
          <w:szCs w:val="22"/>
          <w:lang w:eastAsia="en-US"/>
        </w:rPr>
        <w:t>jellege miatt motiválóbb, mint a számítógép vagy a tankönyv előtti magolás.</w:t>
      </w:r>
    </w:p>
    <w:p w14:paraId="335BEEA1" w14:textId="77777777" w:rsidR="009E50EC" w:rsidRDefault="009E50EC" w:rsidP="009E50EC">
      <w:pPr>
        <w:pStyle w:val="Cmsor2"/>
      </w:pPr>
      <w:bookmarkStart w:id="52" w:name="_Toc163725926"/>
      <w:r>
        <w:t>Labyrinth VR</w:t>
      </w:r>
      <w:bookmarkEnd w:id="52"/>
    </w:p>
    <w:p w14:paraId="68DE5533" w14:textId="77777777" w:rsidR="009E50EC" w:rsidRDefault="009E50EC" w:rsidP="003B5798">
      <w:pPr>
        <w:pStyle w:val="Firstparagraph"/>
        <w:keepNext/>
        <w:jc w:val="center"/>
      </w:pPr>
      <w:r>
        <w:rPr>
          <w:noProof/>
        </w:rPr>
        <w:drawing>
          <wp:inline distT="0" distB="0" distL="0" distR="0" wp14:anchorId="722F43B2" wp14:editId="5FB6A6C9">
            <wp:extent cx="1923998" cy="1080000"/>
            <wp:effectExtent l="0" t="0" r="635" b="6350"/>
            <wp:docPr id="1104911067" name="Kép 1104911067" descr="A képen barlang, hő, Borostyán, természet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Kép 3" descr="A képen barlang, hő, Borostyán, természet látható&#10;&#10;Automatikusan generált leírás"/>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923998" cy="1080000"/>
                    </a:xfrm>
                    <a:prstGeom prst="rect">
                      <a:avLst/>
                    </a:prstGeom>
                    <a:noFill/>
                    <a:ln>
                      <a:noFill/>
                    </a:ln>
                  </pic:spPr>
                </pic:pic>
              </a:graphicData>
            </a:graphic>
          </wp:inline>
        </w:drawing>
      </w:r>
      <w:r>
        <w:rPr>
          <w:noProof/>
        </w:rPr>
        <w:drawing>
          <wp:inline distT="0" distB="0" distL="0" distR="0" wp14:anchorId="651C8889" wp14:editId="424EAFAF">
            <wp:extent cx="1683978" cy="1080000"/>
            <wp:effectExtent l="0" t="0" r="0" b="6350"/>
            <wp:docPr id="1731996773" name="Kép 1731996773" descr="A képen képernyőkép, barlang, Számítógépes játék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Kép 4" descr="A képen képernyőkép, barlang, Számítógépes játék látható&#10;&#10;Automatikusan generált leírás"/>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683978" cy="1080000"/>
                    </a:xfrm>
                    <a:prstGeom prst="rect">
                      <a:avLst/>
                    </a:prstGeom>
                    <a:noFill/>
                    <a:ln>
                      <a:noFill/>
                    </a:ln>
                  </pic:spPr>
                </pic:pic>
              </a:graphicData>
            </a:graphic>
          </wp:inline>
        </w:drawing>
      </w:r>
    </w:p>
    <w:p w14:paraId="34778701" w14:textId="695BD9AF" w:rsidR="009E50EC" w:rsidRDefault="009E50EC" w:rsidP="009E50EC">
      <w:pPr>
        <w:pStyle w:val="Kpalrs"/>
      </w:pPr>
      <w:r>
        <w:fldChar w:fldCharType="begin"/>
      </w:r>
      <w:r>
        <w:instrText xml:space="preserve"> SEQ ábra \* ARABIC </w:instrText>
      </w:r>
      <w:r>
        <w:fldChar w:fldCharType="separate"/>
      </w:r>
      <w:bookmarkStart w:id="53" w:name="_Toc163723841"/>
      <w:r w:rsidR="00F126D8">
        <w:rPr>
          <w:noProof/>
        </w:rPr>
        <w:t>4</w:t>
      </w:r>
      <w:r>
        <w:rPr>
          <w:noProof/>
        </w:rPr>
        <w:fldChar w:fldCharType="end"/>
      </w:r>
      <w:r>
        <w:t>. ábra: Labyrinth Vr képernyőfotó</w:t>
      </w:r>
      <w:bookmarkEnd w:id="53"/>
    </w:p>
    <w:p w14:paraId="68830668" w14:textId="6AC01E4F" w:rsidR="009E50EC" w:rsidRPr="00DD45B6" w:rsidRDefault="009E50EC" w:rsidP="009E50EC">
      <w:pPr>
        <w:pStyle w:val="Firstparagraph"/>
      </w:pPr>
      <w:r>
        <w:t xml:space="preserve">A játék </w:t>
      </w:r>
      <w:r w:rsidR="00FA3BD9">
        <w:t>meg</w:t>
      </w:r>
      <w:r>
        <w:t>próbálja utánozni az állatkísérletek környezetgazdagítási módszereit. A résztvevők a Labirintus VR játékkal gazdag, vizuális környezetbe merülnek el.</w:t>
      </w:r>
    </w:p>
    <w:p w14:paraId="0599A3D8" w14:textId="77777777" w:rsidR="009E50EC" w:rsidRDefault="009E50EC" w:rsidP="005743C7">
      <w:pPr>
        <w:pStyle w:val="Firstparagraph"/>
      </w:pPr>
      <w:r>
        <w:t xml:space="preserve">A kutatók különböző memóriamódszerekkel, többek között mnemonikus diszkriminációval tesztelték eredményeiket. Figyelemre méltó javulást mutattak ki a </w:t>
      </w:r>
      <w:r w:rsidRPr="00605D03">
        <w:lastRenderedPageBreak/>
        <w:t>Long Term Memory</w:t>
      </w:r>
      <w:r>
        <w:t xml:space="preserve"> (LTM)-képességben a Labyrinth VR-karjainkban, egy korábbi kísérletben a fiatal felnőttekéhez hasonló szinteket értek el. Továbbá ezek az előnyök kiterjedtek a nem edzett LTM-re is.</w:t>
      </w:r>
    </w:p>
    <w:p w14:paraId="4E049428" w14:textId="26480389" w:rsidR="00605D03" w:rsidRDefault="00605D03" w:rsidP="00605D03">
      <w:pPr>
        <w:pStyle w:val="Cmsor1"/>
      </w:pPr>
      <w:bookmarkStart w:id="54" w:name="_Toc163725927"/>
      <w:r>
        <w:t>Fejlesztői környezet</w:t>
      </w:r>
      <w:bookmarkEnd w:id="54"/>
    </w:p>
    <w:p w14:paraId="20B49F5F" w14:textId="60B0DA3A" w:rsidR="00605D03" w:rsidRDefault="00605D03" w:rsidP="00605D03">
      <w:pPr>
        <w:pStyle w:val="Cmsor2"/>
      </w:pPr>
      <w:bookmarkStart w:id="55" w:name="_Toc163725928"/>
      <w:r>
        <w:t>Bevezetés</w:t>
      </w:r>
      <w:bookmarkEnd w:id="55"/>
    </w:p>
    <w:p w14:paraId="6E180990" w14:textId="45704C3A" w:rsidR="00605D03" w:rsidRDefault="00605D03" w:rsidP="00605D03">
      <w:pPr>
        <w:pStyle w:val="Firstparagraph"/>
      </w:pPr>
      <w:r>
        <w:t xml:space="preserve">A szakdolgozatomat Unity Engine segítségével </w:t>
      </w:r>
      <w:r w:rsidR="00DD45B6">
        <w:t>készítem el</w:t>
      </w:r>
      <w:r>
        <w:t>, illetve Blender modellező szoftver segítségével pedig a benne megtalálható objektumokat</w:t>
      </w:r>
      <w:r w:rsidR="00DD45B6">
        <w:t>, modelleket</w:t>
      </w:r>
      <w:r>
        <w:t xml:space="preserve">. A Unity engine egy videójáték-motor, amely segítségével háromdimenziós, illetve kétdimenziós videójátékokat hozhatunk létre, illetve egyéb interaktív jellegű </w:t>
      </w:r>
      <w:r w:rsidR="00DD45B6">
        <w:t>tartalmakat,</w:t>
      </w:r>
      <w:r>
        <w:t xml:space="preserve"> mint például látványtervek vagy valós idejű animációk. A programozási nyelv pedig amelyet a Unity támogat a C# nyelv, amit a Microsoft a .NET keretrendszer részeként kifejlesztett objektum orientált programozási nyelvként ismerhetünk.</w:t>
      </w:r>
    </w:p>
    <w:p w14:paraId="5E7A3211" w14:textId="77777777" w:rsidR="00820A1D" w:rsidRDefault="00820A1D" w:rsidP="00820A1D"/>
    <w:p w14:paraId="271FB0A5" w14:textId="7C8AEC34" w:rsidR="00820A1D" w:rsidRDefault="00820A1D" w:rsidP="00820A1D">
      <w:pPr>
        <w:pStyle w:val="Cmsor2"/>
      </w:pPr>
      <w:bookmarkStart w:id="56" w:name="_Toc163725929"/>
      <w:r>
        <w:t>Github</w:t>
      </w:r>
      <w:bookmarkEnd w:id="56"/>
    </w:p>
    <w:p w14:paraId="2E506B3A" w14:textId="05B5A526" w:rsidR="00820A1D" w:rsidRPr="00820A1D" w:rsidRDefault="00820A1D" w:rsidP="00820A1D">
      <w:pPr>
        <w:pStyle w:val="Firstparagraph"/>
      </w:pPr>
      <w:r w:rsidRPr="00820A1D">
        <w:t xml:space="preserve">A Git egy elosztott verziókezelő rendszer, amelyet főként szoftverfejlesztés során használnak a kódbázis kezelésére. A Git lehetővé teszi a fejlesztők számára, hogy nyomon kövessék és ellenőrizzék a kódbázis változásait, valamint, hogy több embert is egyszerre dolgozhasson ugyanazon a projektjükön. Git-et eredetileg Linus Torvalds fejlesztette ki a Linux kernel fejlesztéséhez. A Git használata során az egyes változtatásokat (commit-okat) egyedi azonosítókkal látják el, így lehetővé teszik, hogy könnyen visszatérjenek az adott változtatásokhoz, és hogy nyomon kövessék a kódbázis változásait. A szoftver elkészítéséhez én a GitHub-ot használtam. A GitHub egy webes platform, amelyet a fejlesztők használnak a projektkezeléshez és a verziókövetéshez. A GitHub szolgáltatásai között szerepelnek a kód tárolása, a kód verzióinak nyomon követése, az együttműködési funkciók, például a feladatok és problémák nyomon követése, a dokumentáció kezelése és az </w:t>
      </w:r>
      <w:r w:rsidR="00FA400E" w:rsidRPr="00820A1D">
        <w:t>integrációk. [</w:t>
      </w:r>
      <w:r w:rsidR="00FA400E">
        <w:t>13</w:t>
      </w:r>
      <w:r w:rsidRPr="00820A1D">
        <w:t>]</w:t>
      </w:r>
    </w:p>
    <w:p w14:paraId="2B33D805" w14:textId="1EF4147D" w:rsidR="00605D03" w:rsidRDefault="00605D03" w:rsidP="003B5798">
      <w:pPr>
        <w:pStyle w:val="Cmsor2"/>
      </w:pPr>
      <w:bookmarkStart w:id="57" w:name="_Toc163725930"/>
      <w:r>
        <w:lastRenderedPageBreak/>
        <w:t>Blender</w:t>
      </w:r>
      <w:bookmarkEnd w:id="57"/>
    </w:p>
    <w:p w14:paraId="0336E1FF" w14:textId="27637A7F" w:rsidR="00820A1D" w:rsidRDefault="00820A1D" w:rsidP="00820A1D">
      <w:pPr>
        <w:pStyle w:val="Firstparagraph"/>
      </w:pPr>
      <w:r>
        <w:t xml:space="preserve">A Blender az ingyenes és nyílt forráskódú 3D-s alkotócsomag. Támogatja a teljes 3D pipeline-t </w:t>
      </w:r>
      <w:r w:rsidR="00587070">
        <w:t>–</w:t>
      </w:r>
      <w:r>
        <w:t xml:space="preserve"> modellezést, rigging-animációt, szimulációt, renderelést, kompozitálást és mozgáskövetést, sőt még a videoszerkesztést és a játékkészítést is. A haladó felhasználók a Blender Python scripting API-ját használják az alkalmazások testreszabásához és speciális eszközök írásához. A Blender kiválóan alkalmas magánszemélyek és kis stúdiók számára, akiknek előnyös az egységes pipeline és a reszponzív fejlesztési folyamat. </w:t>
      </w:r>
    </w:p>
    <w:p w14:paraId="6B889BA5" w14:textId="77777777" w:rsidR="00820A1D" w:rsidRDefault="00820A1D" w:rsidP="00820A1D">
      <w:pPr>
        <w:pStyle w:val="Firstparagraph"/>
      </w:pPr>
    </w:p>
    <w:p w14:paraId="72C808FE" w14:textId="77777777" w:rsidR="00820A1D" w:rsidRDefault="00820A1D" w:rsidP="00820A1D">
      <w:pPr>
        <w:pStyle w:val="Firstparagraph"/>
      </w:pPr>
      <w:r>
        <w:t>A Blender keresztplatformos, és egyformán jól fut Linux, Windows és Macintosh rendszereken. A kezelőfelülete OpenGL-t használ az egységes élmény érdekében. A speciális kompatibilitás megerősítése érdekében a támogatott platformok listája azokat tartalmazza, amelyeket a fejlesztőcsapat rendszeresen tesztel.</w:t>
      </w:r>
    </w:p>
    <w:p w14:paraId="7F0DF95F" w14:textId="77777777" w:rsidR="00820A1D" w:rsidRDefault="00820A1D" w:rsidP="00820A1D">
      <w:pPr>
        <w:pStyle w:val="Firstparagraph"/>
      </w:pPr>
    </w:p>
    <w:p w14:paraId="33BC90C6" w14:textId="0BD84075" w:rsidR="000948C5" w:rsidRDefault="00820A1D" w:rsidP="000948C5">
      <w:pPr>
        <w:pStyle w:val="Firstparagraph"/>
      </w:pPr>
      <w:r>
        <w:t>A GNU General Public License (GPL) alatt álló, közösség által irányított projekt lévén a nyilvánosságnak lehetősége van kisebb-nagyobb változtatásokat eszközölni a kódbázisban, ami új funkciókat, gyors hibajavításokat és jobb használhatóságot eredményez. A Blendernek nincs árcédulája, de érdemes részt venni, befektetni és segíteni egy nagy teljesítményű közösségi eszköz fejlesztését.[7]</w:t>
      </w:r>
    </w:p>
    <w:p w14:paraId="00837471" w14:textId="77777777" w:rsidR="000948C5" w:rsidRDefault="000948C5" w:rsidP="000948C5">
      <w:pPr>
        <w:rPr>
          <w:lang w:eastAsia="en-US"/>
        </w:rPr>
      </w:pPr>
    </w:p>
    <w:p w14:paraId="37406C63" w14:textId="3D08F8E0" w:rsidR="000948C5" w:rsidRDefault="000948C5" w:rsidP="000948C5">
      <w:pPr>
        <w:pStyle w:val="Cmsor2"/>
      </w:pPr>
      <w:bookmarkStart w:id="58" w:name="_Toc163725931"/>
      <w:r>
        <w:t>Github Copilot</w:t>
      </w:r>
      <w:bookmarkEnd w:id="58"/>
    </w:p>
    <w:p w14:paraId="46A8D687" w14:textId="77777777" w:rsidR="000948C5" w:rsidRDefault="000948C5" w:rsidP="000948C5">
      <w:pPr>
        <w:pStyle w:val="Firstparagraph"/>
      </w:pPr>
      <w:r>
        <w:t xml:space="preserve">A GitHub Copilot egy mesterséges intelligenciával működő kódkiegészítő eszköz, amely a programozókat segíti azzal, hogy kódsorokat vagy teljes függvényeket javasol beírás közben. </w:t>
      </w:r>
    </w:p>
    <w:p w14:paraId="563AE684" w14:textId="77777777" w:rsidR="000948C5" w:rsidRDefault="000948C5" w:rsidP="000948C5">
      <w:pPr>
        <w:pStyle w:val="Firstparagraph"/>
      </w:pPr>
      <w:r>
        <w:t>A GitHub által az OpenAI-val együttműködésben kifejlesztett eszköz egy olyan nyelvi modellt használ, amelyet egy hatalmas adathalmazon képeztek ki, amely nyilvános forráskódokat és egyéb engedélyezett forrásokat tartalmaz. A GitHub Copilot közvetlenül integrálódik az olyan fejlesztői környezetekbe, mint a Visual Studio Code, és a felhasználó kódolási stílusához és követelményeihez igazodó, kontextustudatos javaslatokat tesz.</w:t>
      </w:r>
    </w:p>
    <w:p w14:paraId="2CAA2EE5" w14:textId="20CCC296" w:rsidR="000948C5" w:rsidRDefault="000948C5" w:rsidP="000948C5">
      <w:pPr>
        <w:pStyle w:val="Firstparagraph"/>
      </w:pPr>
      <w:r>
        <w:t xml:space="preserve">Az eszköz célja a termelékenység javítása a rutinszerű programozási feladatok automatizálásával és a fejlesztők segítésével az összetett kódolási problémák hatékonyabb megoldásában. Különböző programozási nyelveken és keretrendszerekben </w:t>
      </w:r>
      <w:r>
        <w:lastRenderedPageBreak/>
        <w:t>képes kódot generálni, és az egyszerű kódrészletektől az összetett algoritmusokig széles körű támogatást nyújt. Bár a GitHub Copilotot úgy tervezték, hogy másodpilótaként segítse, nem pedig helyettesítse az emberi kódolókat, arra ösztönzi a fejlesztőket, hogy vizsgálják felül és teszteljék a generált kódot, hogy az megfeleljen az egyedi igényeiknek és megfeleljen a legjobb gyakorlatoknak. A GitHub Copilot jelentős előrelépést jelent a mesterséges intelligencia szoftverfejlesztési folyamatba való integrálásában, elősegítve a kreatívabb és hatékonyabb programozást</w:t>
      </w:r>
      <w:r w:rsidR="00FA400E">
        <w:t>. [13]</w:t>
      </w:r>
    </w:p>
    <w:p w14:paraId="13B88507" w14:textId="77777777" w:rsidR="000948C5" w:rsidRPr="000948C5" w:rsidRDefault="000948C5" w:rsidP="000948C5">
      <w:pPr>
        <w:pStyle w:val="Firstparagraph"/>
      </w:pPr>
    </w:p>
    <w:p w14:paraId="491F6392" w14:textId="3C65F33D" w:rsidR="00605D03" w:rsidRDefault="00605D03" w:rsidP="00605D03">
      <w:pPr>
        <w:pStyle w:val="Cmsor2"/>
      </w:pPr>
      <w:bookmarkStart w:id="59" w:name="_Toc163725932"/>
      <w:r>
        <w:t>Unity</w:t>
      </w:r>
      <w:bookmarkEnd w:id="59"/>
    </w:p>
    <w:p w14:paraId="2BCAAEEC" w14:textId="73193ADB" w:rsidR="00587070" w:rsidRPr="00587070" w:rsidRDefault="00605D03" w:rsidP="005743C7">
      <w:pPr>
        <w:pStyle w:val="Firstparagraph"/>
      </w:pPr>
      <w:r>
        <w:t>A Unity a Unity Technologies által fejlesztett, platformokon átívelő játékmotor, amelyet először 2005 júniusában jelentettek be és adtak ki az Apple Worldwide Developers Conference-en Mac OS X játékmotorként</w:t>
      </w:r>
      <w:r w:rsidR="00587070">
        <w:t xml:space="preserve">. </w:t>
      </w:r>
      <w:r w:rsidR="00587070" w:rsidRPr="00587070">
        <w:t>A Unity egy 2D/3D motor és keretrendszer, amely 2D, 2,5D és 3D játék- vagy alkalmazásjelenetek tervezéséhez biztosít lehetőséget. Azért mondom, hogy játékok és alkalmazások, mert nem csak játékokat, hanem edzésszimulátorokat, elsősegélynyújtó alkalmazásokat és egyéb üzleti célú alkalmazásokat is fejlesztettek már a Unityvel, amelyeknél a 2D/3D térrel kell interakcióba lépni. A Unity lehetővé teszi, hogy ne csak kódon, hanem vizuális komponenseken keresztül is interakcióba lépjünk velük, és exportáljuk őket minden fontosabb mobilplatformra és még sok másra is - ingyenesen. (Van egy pro verzió is, fejletebb, de nem ingyenes. A Unity támogatja az összes főbb 3D alkalmazást és számos hangformátumot, sőt, még a Photoshop .psd formátumát is megérti, így egy .psd fájlt egyszerűen bedobhatsz egy Unity projektbe. A Unity lehetővé teszi az eszközök importálását és összerakását, kód írását az objektumokkal való interakcióhoz, animációk létrehozását vagy importálását egy fejlettebb animációs rendszerrel való használatra, és még sok minden másra.</w:t>
      </w:r>
    </w:p>
    <w:p w14:paraId="780DCD3B" w14:textId="09096A66" w:rsidR="00587070" w:rsidRPr="00587070" w:rsidRDefault="00587070" w:rsidP="005743C7">
      <w:pPr>
        <w:spacing w:before="100" w:beforeAutospacing="1" w:after="100" w:afterAutospacing="1"/>
        <w:jc w:val="both"/>
      </w:pPr>
      <w:r w:rsidRPr="005743C7">
        <w:rPr>
          <w:rFonts w:eastAsiaTheme="minorHAnsi" w:cstheme="minorBidi"/>
          <w:szCs w:val="22"/>
          <w:lang w:eastAsia="en-US"/>
        </w:rPr>
        <w:t>A Unity sokat dolgozott a platformok közötti támogatás biztosításán, és szó szerint egyetlen kattintással válthatsz platformot, bár az igazsághoz hozzátartozik, hogy jellemzően minimális erőfeszítéseket kell tenni, például integrálni az egyes áruházakkal az alkalmazáson belüli vásárlásokhoz.</w:t>
      </w:r>
    </w:p>
    <w:p w14:paraId="44873F41" w14:textId="77777777" w:rsidR="00587070" w:rsidRPr="00587070" w:rsidRDefault="00587070" w:rsidP="005743C7">
      <w:pPr>
        <w:spacing w:before="100" w:beforeAutospacing="1" w:after="100" w:afterAutospacing="1"/>
        <w:jc w:val="both"/>
      </w:pPr>
      <w:r w:rsidRPr="00587070">
        <w:rPr>
          <w:b/>
          <w:bCs/>
        </w:rPr>
        <w:t>A Unity által támogatott platformok</w:t>
      </w:r>
    </w:p>
    <w:p w14:paraId="543BC12A" w14:textId="6269D6C1" w:rsidR="00605D03" w:rsidRDefault="00587070" w:rsidP="005743C7">
      <w:pPr>
        <w:spacing w:before="100" w:beforeAutospacing="1" w:after="100" w:afterAutospacing="1"/>
        <w:jc w:val="both"/>
      </w:pPr>
      <w:r w:rsidRPr="00587070">
        <w:t xml:space="preserve">A Unity talán legerősebb része a Unity Asset Store, amely vitathatatlanul a legjobb eszközpiac a játékpiacon. Ebben megtalálhatod az összes játékkomponensre vonatkozó </w:t>
      </w:r>
      <w:r w:rsidRPr="00587070">
        <w:lastRenderedPageBreak/>
        <w:t xml:space="preserve">igényedet, például grafikákat, </w:t>
      </w:r>
      <w:r>
        <w:t>3D modellek, animációs fájlok a 3D modellekhez (lásd a Mixamo tartalmát a boltban, ahol több mint 10 000 mozgás található), hanghatások és teljes sávok, plug-inek - köztük olyanok, mint a MultiPlatform toolkit, amely segíthet a több platform támogatásában -, vizuális szkriptrendszerek, mint a PlayMaker és a Behave, fejlett árnyékolók, textúrák, részecskeeffektek és még sok más. A Unity felülete teljes mértékben szkriptelhető, így számos harmadik féltől származó plug-in közvetlenül a Unity GUI-ba integrálható. A legtöbb, ha nem az összes professzionális játékfejlesztő az eszköztár számos csomagját használja, és ha van valami tisztességes ajánlata, akkor azt ott is közzéteheti.</w:t>
      </w:r>
      <w:r w:rsidDel="00587070">
        <w:t xml:space="preserve"> </w:t>
      </w:r>
      <w:r w:rsidR="007A2626">
        <w:t>[</w:t>
      </w:r>
      <w:r w:rsidR="002103C0">
        <w:t>8</w:t>
      </w:r>
      <w:r w:rsidR="007A2626">
        <w:t>]</w:t>
      </w:r>
    </w:p>
    <w:p w14:paraId="6792665B" w14:textId="77777777" w:rsidR="00605D03" w:rsidRDefault="00605D03" w:rsidP="00605D03">
      <w:pPr>
        <w:pStyle w:val="Cmsor3"/>
        <w:ind w:left="505" w:hanging="505"/>
      </w:pPr>
      <w:bookmarkStart w:id="60" w:name="_Toc163725933"/>
      <w:r>
        <w:t>OpenXR</w:t>
      </w:r>
      <w:bookmarkEnd w:id="60"/>
      <w:r>
        <w:t xml:space="preserve"> </w:t>
      </w:r>
    </w:p>
    <w:p w14:paraId="68AC2F38" w14:textId="1C13C47C" w:rsidR="00605D03" w:rsidRDefault="00605D03" w:rsidP="00605D03">
      <w:pPr>
        <w:pStyle w:val="Firstparagraph"/>
      </w:pPr>
      <w:r>
        <w:t>Az OpenXR a Khronos nyílt jogdíjmentes API-szabványa, amely natív hozzáférést biztosít a különböző eszközökhöz a virtuális valóság spektrumában. Az OpenXR használatával fejleszthet egy HoloLens 2 vagy Windows Mixed Reality magával ragadó VR headsetet az asztalon. Az OpenXR lehetővé teszi, hogy a kódot a hardverplatformok széles skálája között egyszer megírhatja. Az OpenXR API egy betöltővel csatlakoztatja az alkalmazást közvetlenül a headset natív platformtámogatásához. A végfelhasználók maximális teljesítményt és minimális késést kapnak.</w:t>
      </w:r>
      <w:r w:rsidR="002103C0">
        <w:t>[9]</w:t>
      </w:r>
    </w:p>
    <w:p w14:paraId="309C56E1" w14:textId="77777777" w:rsidR="00605D03" w:rsidRDefault="00605D03" w:rsidP="00605D03">
      <w:pPr>
        <w:pStyle w:val="Cmsor3"/>
        <w:ind w:left="505" w:hanging="505"/>
      </w:pPr>
      <w:bookmarkStart w:id="61" w:name="_Toc163725934"/>
      <w:r>
        <w:t>XR ToolKit</w:t>
      </w:r>
      <w:bookmarkEnd w:id="61"/>
    </w:p>
    <w:p w14:paraId="78BDBFEA" w14:textId="3FF3A919" w:rsidR="00605D03" w:rsidRDefault="00605D03" w:rsidP="00605D03">
      <w:pPr>
        <w:pStyle w:val="Firstparagraph"/>
      </w:pPr>
      <w:r>
        <w:t>A projekt során a játék elkészítéséhez az XR toolkit nevezetű package-et használtam, amiben megtalálható a kézfejek, illetve a mozgásra alkalmas előre elkészített tool-ok segítségével mozoghatunk a virtuális térben. Az XR Interaction Toolkit csomag egy magas szintű, komponensalapú interakciós rendszer VR- és AR-élmények létrehozásához. Olyan keretrendszert biztosít, amely 3D és UI interakciókat tesz elérhetővé a Unity bemeneti eseményeiből. A rendszer magja egy sor alap Interactor és Interactable komponens, valamint egy Interaction Manager, amely összeköti ezt a kétféle komponenst. Tartalmaz továbbá olyan komponenseket is, amelyeket a helyváltoztatáshoz és a vizuális elemek rajzolásához használhat.</w:t>
      </w:r>
      <w:r w:rsidR="00703D49">
        <w:t>[10]</w:t>
      </w:r>
    </w:p>
    <w:p w14:paraId="51BF4EFC" w14:textId="77777777" w:rsidR="00605D03" w:rsidRDefault="00605D03" w:rsidP="005743C7">
      <w:pPr>
        <w:pStyle w:val="Cmsor3"/>
      </w:pPr>
      <w:bookmarkStart w:id="62" w:name="_Toc163725935"/>
      <w:r>
        <w:t>C#</w:t>
      </w:r>
      <w:bookmarkEnd w:id="62"/>
    </w:p>
    <w:p w14:paraId="3345E84C" w14:textId="77777777" w:rsidR="00605D03" w:rsidRDefault="00605D03" w:rsidP="00605D03">
      <w:pPr>
        <w:pStyle w:val="Firstparagraph"/>
      </w:pPr>
      <w:r>
        <w:t xml:space="preserve">A C# egy általános célú, több paradigmát támogató, magas szintű programozási nyelv. A C# magában foglalja a statikus tipizálást, az erős tipizálást, a lexikailag skálázott, </w:t>
      </w:r>
      <w:r>
        <w:lastRenderedPageBreak/>
        <w:t>imperatív, deklaratív, funkcionális, generikus, objektumorientált és komponensorientált programozási diszciplínákat.</w:t>
      </w:r>
    </w:p>
    <w:p w14:paraId="33581DFE" w14:textId="1FC0C7E1" w:rsidR="0077444E" w:rsidRDefault="00605D03" w:rsidP="005743C7">
      <w:pPr>
        <w:pStyle w:val="Firstparagraph"/>
      </w:pPr>
      <w:r>
        <w:t>A C# programozási nyelvet Anders Hejlsberg, a Microsoft munkatársa tervezte 2000-ben, majd 2002-ben az Ecma és 2003-ban az ISO/</w:t>
      </w:r>
      <w:r w:rsidR="009B2E9F">
        <w:t>IEC nemzetközi</w:t>
      </w:r>
      <w:r>
        <w:t xml:space="preserve"> szabványként hagyta jóvá. A Microsoft a C# nyelvet a .NET Framework és a Visual Studio programmal együtt vezette be, mindkettő zárt forráskódú volt. Abban az időben a Microsoftnak nem voltak nyílt forráskódú termékei. Négy évvel később, 2004-ben elindult egy ingyenes és nyílt forráskódú projekt, a Mono, amely a C# programozási nyelvhez egy platformokon átívelő fordító- és futtatókörnyezetet biztosított. Egy évtizeddel később a Microsoft kiadta a Visual Studio Code (kódszerkesztő), a Roslyn (fordító) és az egységes .NET platformot (szoftverkeretrendszer), amelyek mindegyike támogatja a C# nyelvet, és ingyenes, nyílt forráskódú és platformközi. A Mono is csatlakozott a Microsofthoz, de nem olvadt be a .NET-be.</w:t>
      </w:r>
      <w:r w:rsidR="00703D49" w:rsidRPr="00703D49">
        <w:t xml:space="preserve"> </w:t>
      </w:r>
      <w:r w:rsidR="00703D49">
        <w:t>[11]</w:t>
      </w:r>
    </w:p>
    <w:p w14:paraId="62C5B422" w14:textId="576F964D" w:rsidR="002C57AE" w:rsidRPr="00145E1E" w:rsidRDefault="002C57AE" w:rsidP="003C2DAF"/>
    <w:p w14:paraId="2ADC43F0" w14:textId="77777777" w:rsidR="00605D03" w:rsidRDefault="00605D03" w:rsidP="00605D03">
      <w:pPr>
        <w:pStyle w:val="Cmsor3"/>
        <w:ind w:left="505" w:hanging="505"/>
      </w:pPr>
      <w:bookmarkStart w:id="63" w:name="_Toc163725936"/>
      <w:r>
        <w:t>Oculus Quest 2</w:t>
      </w:r>
      <w:bookmarkEnd w:id="63"/>
    </w:p>
    <w:p w14:paraId="43B53AB0" w14:textId="1F9AE4DE" w:rsidR="00605D03" w:rsidRDefault="00605D03" w:rsidP="005A735C">
      <w:pPr>
        <w:pStyle w:val="Firstparagraph"/>
      </w:pPr>
      <w:r>
        <w:t>A Quest 2 egy virtuális valóság headset, amelyet a Reality Labs, a Facebook, Inc. egyik részlege (ma Meta Platforms) fejlesztett ki. A készüléket 2020. szeptember 16-án mutatták be, és október 13-án Oculus Quest 2 néven jelent meg. 2022-ben Meta Quest 2-re keresztelték át, az Oculus márkanév vállalat</w:t>
      </w:r>
      <w:r w:rsidR="009B2E9F">
        <w:t xml:space="preserve"> </w:t>
      </w:r>
      <w:r>
        <w:t>szerte történő kivezetésének részeként, miután a Facebook, Inc. átnevezte Meta névre. Ez az eredeti Oculus Quest felfrissítése, hasonló kialakítással, de könnyebb súllyal, frissített belső specifikációkkal, nagyobb frissítési frekvenciájú és</w:t>
      </w:r>
      <w:r w:rsidR="009B2E9F">
        <w:t xml:space="preserve"> </w:t>
      </w:r>
      <w:r>
        <w:t>felbontású kijelzővel, valamint frissített Oculus Touch kontrollerekkel, amelyeknek jobb az akkumulátor élettartama. Elődjéhez hasonlóan a Quest 2 is működhet önálló headsetként belső, Android-alapú operációs rendszerrel, vagy asztali számítógépen futó, Oculus Rift-kompatibilis VR-szoftverrel.</w:t>
      </w:r>
      <w:r w:rsidR="00703D49">
        <w:t>[12]</w:t>
      </w:r>
    </w:p>
    <w:p w14:paraId="7B7BF3F9" w14:textId="77777777" w:rsidR="00BB0015" w:rsidRDefault="00BB0015" w:rsidP="00BB0015">
      <w:pPr>
        <w:rPr>
          <w:lang w:eastAsia="en-US"/>
        </w:rPr>
      </w:pPr>
    </w:p>
    <w:p w14:paraId="352BEE10" w14:textId="26B75279" w:rsidR="00BB0015" w:rsidRDefault="00BB0015" w:rsidP="00BB0015">
      <w:pPr>
        <w:pStyle w:val="Cmsor2"/>
      </w:pPr>
      <w:bookmarkStart w:id="64" w:name="_Toc163725937"/>
      <w:r>
        <w:t>MYSQL</w:t>
      </w:r>
      <w:bookmarkEnd w:id="64"/>
    </w:p>
    <w:p w14:paraId="159A8470" w14:textId="77777777" w:rsidR="00BB0015" w:rsidRDefault="00BB0015" w:rsidP="00BB0015">
      <w:pPr>
        <w:pStyle w:val="Firstparagraph"/>
      </w:pPr>
    </w:p>
    <w:p w14:paraId="63D78CC9" w14:textId="77777777" w:rsidR="00BB0015" w:rsidRDefault="00BB0015" w:rsidP="00BB0015">
      <w:pPr>
        <w:pStyle w:val="Firstparagraph"/>
      </w:pPr>
    </w:p>
    <w:p w14:paraId="5F40DB87" w14:textId="0581286C" w:rsidR="00BB0015" w:rsidRDefault="00BB0015" w:rsidP="00BB0015">
      <w:pPr>
        <w:pStyle w:val="Firstparagraph"/>
      </w:pPr>
      <w:r>
        <w:t xml:space="preserve">A MySQL egy rendkívül népszerű relációs adatbázis-kezelő </w:t>
      </w:r>
      <w:r w:rsidR="00C61D6C">
        <w:t>rendszer,</w:t>
      </w:r>
      <w:r>
        <w:t xml:space="preserve"> amely megbízhatóságáról, robosztusságáról és könnyű használatáról ismert.</w:t>
      </w:r>
    </w:p>
    <w:p w14:paraId="5632A215" w14:textId="77777777" w:rsidR="00BB0015" w:rsidRDefault="00BB0015" w:rsidP="00BB0015">
      <w:pPr>
        <w:pStyle w:val="Firstparagraph"/>
      </w:pPr>
      <w:r>
        <w:lastRenderedPageBreak/>
        <w:t>A svéd fejlesztők, Michael Widenius és David Axmark által 1995-ben létrehozott MySQL-t azzal a céllal tervezték, hogy elődeinél sokkal gyorsabban kezeljen nagy adatbázisokat. A Linuxot, Apache-ot, MySQL-t és PHP/Perl/Python-t tartalmazó LAMP technológiai halmaz egyik alapvető összetevője, amelyet széles körben használnak webes alkalmazások fejlesztésére.</w:t>
      </w:r>
    </w:p>
    <w:p w14:paraId="6F80E9E0" w14:textId="77777777" w:rsidR="00BB0015" w:rsidRDefault="00BB0015" w:rsidP="00BB0015">
      <w:pPr>
        <w:pStyle w:val="Firstparagraph"/>
      </w:pPr>
      <w:r>
        <w:t>A MySQL egyik legfontosabb tulajdonsága a nyílt forráskódú jellege, amely lehetővé teszi a felhasználók számára a világ minden tájáról, hogy megnézzék, módosítsák és továbbfejlesszék az alapul szolgáló forráskódot. Ez elősegítette a fejlesztők és érdeklődők élénk közösségének kialakulását, akik folyamatosan hozzájárulnak a fejlesztéséhez, biztonságához és hatékonyságához. A MySQL kettős licencelés alatt működik. Azon felhasználók számára, akik a MySQL-t egy nyílt forráskódú projektbe szeretnék beépíteni, a GNU General Public License alatt érhető el. Azoknak a szervezeteknek azonban, amelyek a MySQL-t egy saját fejlesztésű szoftveren belül kívánják használni, kereskedelmi licencet kell vásárolni az Oracle Corporationtől, amely 2010-ben felvásárolta a MySQL-t.</w:t>
      </w:r>
    </w:p>
    <w:p w14:paraId="658C4F11" w14:textId="3F9925F2" w:rsidR="00BB0015" w:rsidRPr="00BB0015" w:rsidRDefault="00BB0015" w:rsidP="00BB0015">
      <w:pPr>
        <w:pStyle w:val="Firstparagraph"/>
      </w:pPr>
      <w:r>
        <w:t>A MySQL a funkciók széles skáláját támogatja. Olyan szabványos adatbázis-kezelési funkciókat kínál, mint az adatok tárolása, módosítása és visszakeresése. Skálázhatóságának köszönhetően a MySQL képes kezelni a néhány sornyi adatot tartalmazó adatbázisokat éppúgy, mint a több milliárd sort tartalmazó adatbázisokat.</w:t>
      </w:r>
    </w:p>
    <w:p w14:paraId="29D48465" w14:textId="1AFAA292" w:rsidR="002273BF" w:rsidRDefault="00605D03" w:rsidP="00605D03">
      <w:pPr>
        <w:pStyle w:val="Cmsor1"/>
      </w:pPr>
      <w:bookmarkStart w:id="65" w:name="_Toc163725938"/>
      <w:r w:rsidRPr="00605D03">
        <w:t xml:space="preserve">Alkalmazás </w:t>
      </w:r>
      <w:r w:rsidR="0092618A">
        <w:t>bemutatása</w:t>
      </w:r>
      <w:bookmarkEnd w:id="65"/>
    </w:p>
    <w:p w14:paraId="33BDDFA5" w14:textId="56D57AFD" w:rsidR="002F5FED" w:rsidRDefault="002F5FED" w:rsidP="008720D0">
      <w:pPr>
        <w:pStyle w:val="Firstparagraph"/>
      </w:pPr>
      <w:r>
        <w:t xml:space="preserve">Az alkalmazásban </w:t>
      </w:r>
      <w:r w:rsidR="00222CD4">
        <w:t>először egy menürendszerben</w:t>
      </w:r>
      <w:r>
        <w:t xml:space="preserve"> találjuk </w:t>
      </w:r>
      <w:r w:rsidR="00EF75BF">
        <w:t>magunkat,</w:t>
      </w:r>
      <w:r>
        <w:t xml:space="preserve"> ahol </w:t>
      </w:r>
      <w:r w:rsidR="00222CD4">
        <w:t>az előttünk lévő</w:t>
      </w:r>
    </w:p>
    <w:p w14:paraId="6EDFCEC8" w14:textId="18D78FE2" w:rsidR="00222CD4" w:rsidRPr="00222CD4" w:rsidRDefault="00222CD4" w:rsidP="005743C7">
      <w:pPr>
        <w:jc w:val="both"/>
      </w:pPr>
      <w:r>
        <w:t xml:space="preserve">gombok segítségével választhatjuk ki a játék indítását a </w:t>
      </w:r>
      <w:r w:rsidR="008076B7">
        <w:t>beállítások,</w:t>
      </w:r>
      <w:r>
        <w:t xml:space="preserve"> illetve a készítő menüpontot is.</w:t>
      </w:r>
    </w:p>
    <w:p w14:paraId="21B1874E" w14:textId="72F36D98" w:rsidR="00EF75BF" w:rsidRDefault="00EF75BF" w:rsidP="005743C7">
      <w:pPr>
        <w:jc w:val="both"/>
      </w:pPr>
      <w:r>
        <w:t xml:space="preserve">Kezdetben magunk előtt láthatjuk a játék </w:t>
      </w:r>
      <w:r w:rsidR="00510CB0">
        <w:t>beálltásait,</w:t>
      </w:r>
      <w:r>
        <w:t xml:space="preserve"> illetve a játékok típusait</w:t>
      </w:r>
      <w:r w:rsidR="005A2449">
        <w:t xml:space="preserve">. Ezek után a teleportálási funkció segítségével kiválaszthatjuk a nekünk szimpatikus </w:t>
      </w:r>
      <w:r w:rsidR="00BA1C77">
        <w:t>játékot,</w:t>
      </w:r>
      <w:r w:rsidR="005A2449">
        <w:t xml:space="preserve"> amelynek kezdeti </w:t>
      </w:r>
      <w:r w:rsidR="00733E88">
        <w:t>helyre</w:t>
      </w:r>
      <w:r w:rsidR="005A2449">
        <w:t xml:space="preserve"> átlépve tájékoztatás kapunk a játék </w:t>
      </w:r>
      <w:r w:rsidR="00667FB8">
        <w:t>menetéről,</w:t>
      </w:r>
      <w:r w:rsidR="005A2449">
        <w:t xml:space="preserve"> illetve a nehézségi szinttől függően megváltozik a játéktér felépítése</w:t>
      </w:r>
    </w:p>
    <w:p w14:paraId="7874B9A3" w14:textId="3CD59137" w:rsidR="005A735C" w:rsidRDefault="00222CD4" w:rsidP="003B5798">
      <w:pPr>
        <w:keepNext/>
        <w:jc w:val="center"/>
      </w:pPr>
      <w:r w:rsidRPr="00222CD4">
        <w:rPr>
          <w:noProof/>
        </w:rPr>
        <w:lastRenderedPageBreak/>
        <w:drawing>
          <wp:inline distT="0" distB="0" distL="0" distR="0" wp14:anchorId="52658503" wp14:editId="5E4B7C77">
            <wp:extent cx="2470607" cy="1440000"/>
            <wp:effectExtent l="0" t="0" r="6350" b="8255"/>
            <wp:docPr id="145277398" name="Kép 1" descr="A képen növény, Számítógépes játék, képernyőkép, rajzfil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77398" name="Kép 1" descr="A képen növény, Számítógépes játék, képernyőkép, rajzfilm látható&#10;&#10;Automatikusan generált leírás"/>
                    <pic:cNvPicPr/>
                  </pic:nvPicPr>
                  <pic:blipFill>
                    <a:blip r:embed="rId28"/>
                    <a:stretch>
                      <a:fillRect/>
                    </a:stretch>
                  </pic:blipFill>
                  <pic:spPr>
                    <a:xfrm>
                      <a:off x="0" y="0"/>
                      <a:ext cx="2470607" cy="1440000"/>
                    </a:xfrm>
                    <a:prstGeom prst="rect">
                      <a:avLst/>
                    </a:prstGeom>
                  </pic:spPr>
                </pic:pic>
              </a:graphicData>
            </a:graphic>
          </wp:inline>
        </w:drawing>
      </w:r>
      <w:r w:rsidR="009E50EC" w:rsidRPr="00222CD4">
        <w:rPr>
          <w:noProof/>
        </w:rPr>
        <w:drawing>
          <wp:inline distT="0" distB="0" distL="0" distR="0" wp14:anchorId="6830CC76" wp14:editId="4A66E61F">
            <wp:extent cx="2474600" cy="1440000"/>
            <wp:effectExtent l="0" t="0" r="1905" b="8255"/>
            <wp:docPr id="934892920" name="Kép 1" descr="A képen növény, képernyőkép, Számítógépes játék, Videojáték-szoftver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491043" name="Kép 1" descr="A képen növény, képernyőkép, Számítógépes játék, Videojáték-szoftver látható&#10;&#10;Automatikusan generált leírás"/>
                    <pic:cNvPicPr/>
                  </pic:nvPicPr>
                  <pic:blipFill>
                    <a:blip r:embed="rId29"/>
                    <a:stretch>
                      <a:fillRect/>
                    </a:stretch>
                  </pic:blipFill>
                  <pic:spPr>
                    <a:xfrm>
                      <a:off x="0" y="0"/>
                      <a:ext cx="2474600" cy="1440000"/>
                    </a:xfrm>
                    <a:prstGeom prst="rect">
                      <a:avLst/>
                    </a:prstGeom>
                  </pic:spPr>
                </pic:pic>
              </a:graphicData>
            </a:graphic>
          </wp:inline>
        </w:drawing>
      </w:r>
    </w:p>
    <w:p w14:paraId="3AE99FF7" w14:textId="1FD937BD" w:rsidR="009E50EC" w:rsidRDefault="00000000" w:rsidP="00222CD4">
      <w:pPr>
        <w:pStyle w:val="Kpalrs"/>
        <w:keepNext/>
      </w:pPr>
      <w:r>
        <w:fldChar w:fldCharType="begin"/>
      </w:r>
      <w:r>
        <w:instrText xml:space="preserve"> SEQ ábra \* ARABIC </w:instrText>
      </w:r>
      <w:r>
        <w:fldChar w:fldCharType="separate"/>
      </w:r>
      <w:bookmarkStart w:id="66" w:name="_Toc163723842"/>
      <w:r w:rsidR="00F126D8">
        <w:rPr>
          <w:noProof/>
        </w:rPr>
        <w:t>5</w:t>
      </w:r>
      <w:r>
        <w:rPr>
          <w:noProof/>
        </w:rPr>
        <w:fldChar w:fldCharType="end"/>
      </w:r>
      <w:r w:rsidR="005A735C">
        <w:t>. ábra</w:t>
      </w:r>
      <w:r w:rsidR="00EC78EE">
        <w:t>: Vr memória játék képernyőképe</w:t>
      </w:r>
      <w:r w:rsidR="009E50EC">
        <w:t xml:space="preserve"> és az indítási képernyő</w:t>
      </w:r>
      <w:bookmarkEnd w:id="66"/>
    </w:p>
    <w:p w14:paraId="5F1B4650" w14:textId="35DA2A69" w:rsidR="00222CD4" w:rsidRDefault="00222CD4" w:rsidP="005743C7">
      <w:pPr>
        <w:jc w:val="both"/>
      </w:pPr>
      <w:r>
        <w:t xml:space="preserve">A játékos az indítás gomb megnyomása </w:t>
      </w:r>
      <w:r w:rsidR="0077444E">
        <w:t>után egy</w:t>
      </w:r>
      <w:r>
        <w:t xml:space="preserve"> új ablakot lát maga </w:t>
      </w:r>
      <w:r w:rsidR="005743C7">
        <w:t>előtt,</w:t>
      </w:r>
      <w:r>
        <w:t xml:space="preserve"> amiben található egy input </w:t>
      </w:r>
      <w:r w:rsidR="008076B7">
        <w:t>mező,</w:t>
      </w:r>
      <w:r>
        <w:t xml:space="preserve"> ahova a játékos nevét adhatja meg ezenkívül pedig 2 másik gomb közül választhat az egyikkel visszalép az  eredeti menübe a másikkal pedig elindítja a játékot.</w:t>
      </w:r>
    </w:p>
    <w:p w14:paraId="3EDE190D" w14:textId="47F4D00D" w:rsidR="00B9474C" w:rsidRDefault="00B9474C" w:rsidP="003B5798">
      <w:pPr>
        <w:keepNext/>
        <w:jc w:val="center"/>
      </w:pPr>
      <w:r w:rsidRPr="00B9474C">
        <w:rPr>
          <w:noProof/>
        </w:rPr>
        <w:drawing>
          <wp:inline distT="0" distB="0" distL="0" distR="0" wp14:anchorId="2E94B990" wp14:editId="33A617BE">
            <wp:extent cx="2536106" cy="1440000"/>
            <wp:effectExtent l="0" t="0" r="0" b="8255"/>
            <wp:docPr id="1414268159" name="Kép 1" descr="A képen növény, képernyőkép, Számítógépes játék, rajzfil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268159" name="Kép 1" descr="A képen növény, képernyőkép, Számítógépes játék, rajzfilm látható&#10;&#10;Automatikusan generált leírás"/>
                    <pic:cNvPicPr/>
                  </pic:nvPicPr>
                  <pic:blipFill>
                    <a:blip r:embed="rId30"/>
                    <a:stretch>
                      <a:fillRect/>
                    </a:stretch>
                  </pic:blipFill>
                  <pic:spPr>
                    <a:xfrm>
                      <a:off x="0" y="0"/>
                      <a:ext cx="2536106" cy="1440000"/>
                    </a:xfrm>
                    <a:prstGeom prst="rect">
                      <a:avLst/>
                    </a:prstGeom>
                  </pic:spPr>
                </pic:pic>
              </a:graphicData>
            </a:graphic>
          </wp:inline>
        </w:drawing>
      </w:r>
      <w:r w:rsidR="009E50EC" w:rsidRPr="00B9474C">
        <w:rPr>
          <w:noProof/>
        </w:rPr>
        <w:drawing>
          <wp:inline distT="0" distB="0" distL="0" distR="0" wp14:anchorId="15DE5991" wp14:editId="0E1ED729">
            <wp:extent cx="2471104" cy="1440000"/>
            <wp:effectExtent l="0" t="0" r="5715" b="8255"/>
            <wp:docPr id="80822779" name="Kép 1" descr="A képen növény, képernyőkép, Számítógépes játék, rajzfil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033604" name="Kép 1" descr="A képen növény, képernyőkép, Számítógépes játék, rajzfilm látható&#10;&#10;Automatikusan generált leírás"/>
                    <pic:cNvPicPr/>
                  </pic:nvPicPr>
                  <pic:blipFill>
                    <a:blip r:embed="rId31"/>
                    <a:stretch>
                      <a:fillRect/>
                    </a:stretch>
                  </pic:blipFill>
                  <pic:spPr>
                    <a:xfrm>
                      <a:off x="0" y="0"/>
                      <a:ext cx="2471104" cy="1440000"/>
                    </a:xfrm>
                    <a:prstGeom prst="rect">
                      <a:avLst/>
                    </a:prstGeom>
                  </pic:spPr>
                </pic:pic>
              </a:graphicData>
            </a:graphic>
          </wp:inline>
        </w:drawing>
      </w:r>
    </w:p>
    <w:p w14:paraId="5814278C" w14:textId="05A88CDE" w:rsidR="00B9474C" w:rsidRDefault="00000000" w:rsidP="00B9474C">
      <w:pPr>
        <w:pStyle w:val="Kpalrs"/>
      </w:pPr>
      <w:r>
        <w:fldChar w:fldCharType="begin"/>
      </w:r>
      <w:r>
        <w:instrText xml:space="preserve"> SEQ ábra \* ARABIC </w:instrText>
      </w:r>
      <w:r>
        <w:fldChar w:fldCharType="separate"/>
      </w:r>
      <w:bookmarkStart w:id="67" w:name="_Toc163723843"/>
      <w:r w:rsidR="00F126D8">
        <w:rPr>
          <w:noProof/>
        </w:rPr>
        <w:t>6</w:t>
      </w:r>
      <w:r>
        <w:rPr>
          <w:noProof/>
        </w:rPr>
        <w:fldChar w:fldCharType="end"/>
      </w:r>
      <w:r w:rsidR="00B9474C">
        <w:t>. ábra A beállítások menüpont</w:t>
      </w:r>
      <w:r w:rsidR="009E50EC">
        <w:t xml:space="preserve"> és a készítő menüpont képernyőképe</w:t>
      </w:r>
      <w:bookmarkEnd w:id="67"/>
    </w:p>
    <w:p w14:paraId="228871B6" w14:textId="07C1A819" w:rsidR="00B9474C" w:rsidRDefault="00B9474C" w:rsidP="005743C7">
      <w:pPr>
        <w:jc w:val="both"/>
      </w:pPr>
      <w:r>
        <w:t>A játékos a beállítások menüpontban kiválaszthatja a kamera mozgását ez lehet folyamatos vagy részletes is. A vissza gombbal pedig eljutható a start menübe</w:t>
      </w:r>
      <w:r w:rsidR="009E50EC">
        <w:t xml:space="preserve">. </w:t>
      </w:r>
      <w:r w:rsidR="0077444E">
        <w:t>A készítő</w:t>
      </w:r>
      <w:r>
        <w:t xml:space="preserve"> menüpontban pedig látható a készítő és a témavezető is név szerint említve.</w:t>
      </w:r>
    </w:p>
    <w:p w14:paraId="4787D25F" w14:textId="73270310" w:rsidR="00F06052" w:rsidRPr="00733E88" w:rsidRDefault="009E50EC" w:rsidP="003B5798">
      <w:pPr>
        <w:pStyle w:val="Cmsor2"/>
        <w:rPr>
          <w:bCs/>
          <w:i/>
          <w:iCs/>
          <w:sz w:val="28"/>
          <w:szCs w:val="24"/>
        </w:rPr>
      </w:pPr>
      <w:bookmarkStart w:id="68" w:name="_Toc163725939"/>
      <w:r w:rsidRPr="003B5798">
        <w:t>M</w:t>
      </w:r>
      <w:r w:rsidR="00B9474C" w:rsidRPr="003B5798">
        <w:t>emória játékok</w:t>
      </w:r>
      <w:bookmarkEnd w:id="68"/>
    </w:p>
    <w:p w14:paraId="5661B5F2" w14:textId="77777777" w:rsidR="009E50EC" w:rsidRDefault="00F06052" w:rsidP="003B5798">
      <w:pPr>
        <w:pStyle w:val="Cmsor3"/>
      </w:pPr>
      <w:bookmarkStart w:id="69" w:name="_Toc163725940"/>
      <w:r w:rsidRPr="003B5798">
        <w:t>Simon game</w:t>
      </w:r>
      <w:bookmarkEnd w:id="69"/>
    </w:p>
    <w:p w14:paraId="49517C2F" w14:textId="5D67379F" w:rsidR="00F06052" w:rsidRPr="009E50EC" w:rsidRDefault="00F06052" w:rsidP="003B5798">
      <w:pPr>
        <w:pStyle w:val="Firstparagraph"/>
      </w:pPr>
      <w:r w:rsidRPr="009E50EC">
        <w:t>A játék során egy egyszerű feladatot kell megoldanunk, aminek a lényege az lenne, hogy a látott és hallott színsorozatott a megadott sorrendben ismételjük meg. A játékban a nehézségi szint a megoldott minta sorozatok után növekszik és addig tart amíg a felhasználó nem tudja teljesíteni a feladatot ekkor kap egy eredményt, amit az alkalmazás elment és eltárolja a felhasználó által elért pontszámot, amit későbbi játékok során összehasonlíthat az eddigi eredményeivel.</w:t>
      </w:r>
      <w:r w:rsidR="009E50EC">
        <w:t xml:space="preserve"> </w:t>
      </w:r>
      <w:r w:rsidRPr="009E50EC">
        <w:t xml:space="preserve">Első feladatunkban egy 2-3 hosszú minta sort kell megismételnünk majd, ha ezt sikeresen teljesítettük a következő minta értéke 3-4-re növekszik és ezen minta alapján 1 új minta értékkel növekszik minden sikeresen teljesített szint </w:t>
      </w:r>
      <w:r w:rsidR="00D922AA" w:rsidRPr="009E50EC">
        <w:t>után,</w:t>
      </w:r>
      <w:r w:rsidRPr="009E50EC">
        <w:t xml:space="preserve"> amiket az alkalmazás eltárol SQL adatbázisban a felhasználóhoz külön.</w:t>
      </w:r>
      <w:r w:rsidR="009E50EC">
        <w:t xml:space="preserve"> </w:t>
      </w:r>
      <w:r w:rsidRPr="009E50EC">
        <w:t>A játékban lesz egy opcionális lehetőség is</w:t>
      </w:r>
      <w:r w:rsidR="00733E88" w:rsidRPr="009E50EC">
        <w:t>,</w:t>
      </w:r>
      <w:r w:rsidRPr="009E50EC">
        <w:t xml:space="preserve"> ahol a mintasorozat lejátszása során a </w:t>
      </w:r>
      <w:r w:rsidRPr="009E50EC">
        <w:lastRenderedPageBreak/>
        <w:t xml:space="preserve">kiválasztott színeket az alkalmazás hang lejátszása segítségével is </w:t>
      </w:r>
      <w:r w:rsidR="000948C5" w:rsidRPr="009E50EC">
        <w:t>elismétli,</w:t>
      </w:r>
      <w:r w:rsidRPr="009E50EC">
        <w:t xml:space="preserve"> ha valakinek látási nehézségei lennének.</w:t>
      </w:r>
    </w:p>
    <w:p w14:paraId="29F1BA91" w14:textId="582BEABD" w:rsidR="005A735C" w:rsidRDefault="009A78A9" w:rsidP="003B5798">
      <w:pPr>
        <w:keepNext/>
        <w:jc w:val="center"/>
      </w:pPr>
      <w:r w:rsidRPr="009A78A9">
        <w:rPr>
          <w:noProof/>
        </w:rPr>
        <w:drawing>
          <wp:inline distT="0" distB="0" distL="0" distR="0" wp14:anchorId="27D93552" wp14:editId="4AEA49FE">
            <wp:extent cx="3154126" cy="1440000"/>
            <wp:effectExtent l="0" t="0" r="8255" b="8255"/>
            <wp:docPr id="626336312" name="Kép 1" descr="A képen képernyőkép, rajzfilm, Animáció, Videojáték-szoftver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336312" name="Kép 1" descr="A képen képernyőkép, rajzfilm, Animáció, Videojáték-szoftver látható&#10;&#10;Automatikusan generált leírás"/>
                    <pic:cNvPicPr/>
                  </pic:nvPicPr>
                  <pic:blipFill>
                    <a:blip r:embed="rId32"/>
                    <a:stretch>
                      <a:fillRect/>
                    </a:stretch>
                  </pic:blipFill>
                  <pic:spPr>
                    <a:xfrm>
                      <a:off x="0" y="0"/>
                      <a:ext cx="3154126" cy="1440000"/>
                    </a:xfrm>
                    <a:prstGeom prst="rect">
                      <a:avLst/>
                    </a:prstGeom>
                  </pic:spPr>
                </pic:pic>
              </a:graphicData>
            </a:graphic>
          </wp:inline>
        </w:drawing>
      </w:r>
    </w:p>
    <w:p w14:paraId="2C97350F" w14:textId="350E1464" w:rsidR="007D0175" w:rsidRDefault="00000000" w:rsidP="00D922AA">
      <w:pPr>
        <w:pStyle w:val="Kpalrs"/>
      </w:pPr>
      <w:r>
        <w:fldChar w:fldCharType="begin"/>
      </w:r>
      <w:r>
        <w:instrText xml:space="preserve"> SEQ ábra \* ARABIC </w:instrText>
      </w:r>
      <w:r>
        <w:fldChar w:fldCharType="separate"/>
      </w:r>
      <w:bookmarkStart w:id="70" w:name="_Toc163723844"/>
      <w:r w:rsidR="00F126D8">
        <w:rPr>
          <w:noProof/>
        </w:rPr>
        <w:t>7</w:t>
      </w:r>
      <w:r>
        <w:rPr>
          <w:noProof/>
        </w:rPr>
        <w:fldChar w:fldCharType="end"/>
      </w:r>
      <w:r w:rsidR="005A735C">
        <w:t>. ábra</w:t>
      </w:r>
      <w:r w:rsidR="00EC78EE">
        <w:t>: Vr memória Simon játék</w:t>
      </w:r>
      <w:r w:rsidR="009A78A9">
        <w:t xml:space="preserve"> indító</w:t>
      </w:r>
      <w:r w:rsidR="00EC78EE">
        <w:t xml:space="preserve"> képernyőképe</w:t>
      </w:r>
      <w:bookmarkEnd w:id="70"/>
    </w:p>
    <w:p w14:paraId="18BF33A1" w14:textId="72BF74DD" w:rsidR="007D0175" w:rsidRDefault="007D0175" w:rsidP="007D0175">
      <w:pPr>
        <w:rPr>
          <w:lang w:eastAsia="en-US"/>
        </w:rPr>
      </w:pPr>
      <w:r>
        <w:rPr>
          <w:lang w:eastAsia="en-US"/>
        </w:rPr>
        <w:t xml:space="preserve">A Simon játék start menüjében három nehézségi fokozat közül választhatunk ezenfelül elindíthatjuk a játékot és </w:t>
      </w:r>
      <w:r w:rsidR="00D922AA">
        <w:rPr>
          <w:lang w:eastAsia="en-US"/>
        </w:rPr>
        <w:t>az</w:t>
      </w:r>
      <w:r>
        <w:rPr>
          <w:lang w:eastAsia="en-US"/>
        </w:rPr>
        <w:t xml:space="preserve"> indító menübe is vissza léphetünk.</w:t>
      </w:r>
    </w:p>
    <w:p w14:paraId="28CD6C11" w14:textId="77777777" w:rsidR="007D0175" w:rsidRPr="00145E1E" w:rsidRDefault="007D0175" w:rsidP="00D922AA"/>
    <w:p w14:paraId="741EF649" w14:textId="770D035E" w:rsidR="003E2D7B" w:rsidRDefault="00733E88" w:rsidP="003B5798">
      <w:pPr>
        <w:keepNext/>
        <w:jc w:val="center"/>
      </w:pPr>
      <w:r w:rsidRPr="00733E88">
        <w:rPr>
          <w:noProof/>
        </w:rPr>
        <w:drawing>
          <wp:inline distT="0" distB="0" distL="0" distR="0" wp14:anchorId="4947306C" wp14:editId="52A1DE8F">
            <wp:extent cx="2932069" cy="1440000"/>
            <wp:effectExtent l="0" t="0" r="1905" b="8255"/>
            <wp:docPr id="1049558854" name="Kép 1" descr="A képen rajzfilm, képernyőkép, Animáció, Videojáték-szoftver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558854" name="Kép 1" descr="A képen rajzfilm, képernyőkép, Animáció, Videojáték-szoftver látható&#10;&#10;Automatikusan generált leírás"/>
                    <pic:cNvPicPr/>
                  </pic:nvPicPr>
                  <pic:blipFill>
                    <a:blip r:embed="rId33"/>
                    <a:stretch>
                      <a:fillRect/>
                    </a:stretch>
                  </pic:blipFill>
                  <pic:spPr>
                    <a:xfrm>
                      <a:off x="0" y="0"/>
                      <a:ext cx="2932069" cy="1440000"/>
                    </a:xfrm>
                    <a:prstGeom prst="rect">
                      <a:avLst/>
                    </a:prstGeom>
                  </pic:spPr>
                </pic:pic>
              </a:graphicData>
            </a:graphic>
          </wp:inline>
        </w:drawing>
      </w:r>
    </w:p>
    <w:p w14:paraId="44D25114" w14:textId="5402B446" w:rsidR="003E2D7B" w:rsidRDefault="00000000" w:rsidP="003E2D7B">
      <w:pPr>
        <w:pStyle w:val="Kpalrs"/>
      </w:pPr>
      <w:r>
        <w:fldChar w:fldCharType="begin"/>
      </w:r>
      <w:r>
        <w:instrText xml:space="preserve"> SEQ ábra \* ARABIC </w:instrText>
      </w:r>
      <w:r>
        <w:fldChar w:fldCharType="separate"/>
      </w:r>
      <w:bookmarkStart w:id="71" w:name="_Toc163723845"/>
      <w:r w:rsidR="00F126D8">
        <w:rPr>
          <w:noProof/>
        </w:rPr>
        <w:t>8</w:t>
      </w:r>
      <w:r>
        <w:rPr>
          <w:noProof/>
        </w:rPr>
        <w:fldChar w:fldCharType="end"/>
      </w:r>
      <w:r w:rsidR="003E2D7B">
        <w:t>. ábra Simon játék főmenüje</w:t>
      </w:r>
      <w:bookmarkEnd w:id="71"/>
    </w:p>
    <w:p w14:paraId="122CFDCE" w14:textId="7F82390E" w:rsidR="007D0175" w:rsidRDefault="007D0175" w:rsidP="007D0175">
      <w:pPr>
        <w:rPr>
          <w:lang w:eastAsia="en-US"/>
        </w:rPr>
      </w:pPr>
      <w:r>
        <w:rPr>
          <w:lang w:eastAsia="en-US"/>
        </w:rPr>
        <w:t xml:space="preserve">A Simon játék </w:t>
      </w:r>
      <w:r w:rsidR="00D922AA">
        <w:rPr>
          <w:lang w:eastAsia="en-US"/>
        </w:rPr>
        <w:t>főmenüjében 2</w:t>
      </w:r>
      <w:r>
        <w:rPr>
          <w:lang w:eastAsia="en-US"/>
        </w:rPr>
        <w:t xml:space="preserve"> gombot láthatunk 1 a leírás megnyitására szolgál a másik pedig a játék indítására.</w:t>
      </w:r>
    </w:p>
    <w:p w14:paraId="469893A3" w14:textId="77777777" w:rsidR="007D0175" w:rsidRPr="00145E1E" w:rsidRDefault="007D0175" w:rsidP="00D922AA"/>
    <w:p w14:paraId="096C7F6E" w14:textId="77777777" w:rsidR="00733E88" w:rsidRDefault="00733E88" w:rsidP="003B5798">
      <w:pPr>
        <w:keepNext/>
        <w:jc w:val="center"/>
      </w:pPr>
      <w:r w:rsidRPr="00733E88">
        <w:rPr>
          <w:noProof/>
        </w:rPr>
        <w:drawing>
          <wp:inline distT="0" distB="0" distL="0" distR="0" wp14:anchorId="6F59D982" wp14:editId="40734B68">
            <wp:extent cx="3091219" cy="1440000"/>
            <wp:effectExtent l="0" t="0" r="0" b="8255"/>
            <wp:docPr id="749692010" name="Kép 1" descr="A képen képernyőkép, Videojáték-szoftver, Számítógépes játék, Animáció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692010" name="Kép 1" descr="A képen képernyőkép, Videojáték-szoftver, Számítógépes játék, Animáció látható&#10;&#10;Automatikusan generált leírás"/>
                    <pic:cNvPicPr/>
                  </pic:nvPicPr>
                  <pic:blipFill>
                    <a:blip r:embed="rId34"/>
                    <a:stretch>
                      <a:fillRect/>
                    </a:stretch>
                  </pic:blipFill>
                  <pic:spPr>
                    <a:xfrm>
                      <a:off x="0" y="0"/>
                      <a:ext cx="3091219" cy="1440000"/>
                    </a:xfrm>
                    <a:prstGeom prst="rect">
                      <a:avLst/>
                    </a:prstGeom>
                  </pic:spPr>
                </pic:pic>
              </a:graphicData>
            </a:graphic>
          </wp:inline>
        </w:drawing>
      </w:r>
    </w:p>
    <w:p w14:paraId="64392BAB" w14:textId="726485B4" w:rsidR="00733E88" w:rsidRDefault="00733E88" w:rsidP="00733E88">
      <w:pPr>
        <w:pStyle w:val="Kpalrs"/>
        <w:ind w:left="1418" w:firstLine="709"/>
        <w:jc w:val="both"/>
      </w:pPr>
      <w:r>
        <w:fldChar w:fldCharType="begin"/>
      </w:r>
      <w:r>
        <w:instrText xml:space="preserve"> SEQ ábra \* ARABIC </w:instrText>
      </w:r>
      <w:r>
        <w:fldChar w:fldCharType="separate"/>
      </w:r>
      <w:bookmarkStart w:id="72" w:name="_Toc163723846"/>
      <w:r w:rsidR="00F126D8">
        <w:rPr>
          <w:noProof/>
        </w:rPr>
        <w:t>9</w:t>
      </w:r>
      <w:r>
        <w:fldChar w:fldCharType="end"/>
      </w:r>
      <w:r>
        <w:t>. ábra Simon játék leírásáról készült kép</w:t>
      </w:r>
      <w:r w:rsidR="007D0175">
        <w:t>ern</w:t>
      </w:r>
      <w:r>
        <w:t>yőfotó</w:t>
      </w:r>
      <w:bookmarkEnd w:id="72"/>
    </w:p>
    <w:p w14:paraId="657CB5EB" w14:textId="024F1AB2" w:rsidR="007D0175" w:rsidRPr="00145E1E" w:rsidRDefault="007D0175" w:rsidP="00D922AA">
      <w:pPr>
        <w:jc w:val="both"/>
      </w:pPr>
      <w:r w:rsidRPr="007D0175">
        <w:rPr>
          <w:rFonts w:eastAsiaTheme="minorHAnsi" w:cstheme="minorHAnsi"/>
          <w:noProof/>
          <w:lang w:eastAsia="en-US"/>
        </w:rPr>
        <w:t>A Simon ját</w:t>
      </w:r>
      <w:r>
        <w:rPr>
          <w:rFonts w:eastAsiaTheme="minorHAnsi" w:cstheme="minorHAnsi"/>
          <w:noProof/>
          <w:lang w:eastAsia="en-US"/>
        </w:rPr>
        <w:t>ék leírás menüjében találhatunk egy szövegegt amely elmagyarázza a játékmenetet illetve visszaléphetünk a kezdő menübe is.</w:t>
      </w:r>
    </w:p>
    <w:p w14:paraId="013123EC" w14:textId="629862EE" w:rsidR="006B2814" w:rsidRPr="00EB2D41" w:rsidRDefault="006B2814" w:rsidP="003B5798">
      <w:pPr>
        <w:pStyle w:val="Cmsor3"/>
        <w:rPr>
          <w:bCs/>
        </w:rPr>
      </w:pPr>
      <w:bookmarkStart w:id="73" w:name="_Toc163725941"/>
      <w:r w:rsidRPr="009E50EC">
        <w:t>A bevásárló játék első feladata</w:t>
      </w:r>
      <w:bookmarkEnd w:id="73"/>
    </w:p>
    <w:p w14:paraId="3E20A13F" w14:textId="15A84D5F" w:rsidR="00F06052" w:rsidRDefault="00F46C38" w:rsidP="005743C7">
      <w:pPr>
        <w:keepNext/>
        <w:jc w:val="both"/>
        <w:rPr>
          <w:rFonts w:eastAsiaTheme="minorHAnsi" w:cstheme="minorBidi"/>
          <w:szCs w:val="22"/>
          <w:lang w:eastAsia="en-US"/>
        </w:rPr>
      </w:pPr>
      <w:r w:rsidRPr="005743C7">
        <w:rPr>
          <w:rFonts w:eastAsiaTheme="minorHAnsi" w:cstheme="minorBidi"/>
          <w:szCs w:val="22"/>
          <w:lang w:eastAsia="en-US"/>
        </w:rPr>
        <w:t xml:space="preserve">A feladat során az előttünk kivetített kijelző 5 másodperc után eltűnik ezekután pedig belekell pakolnunk a </w:t>
      </w:r>
      <w:r w:rsidR="004A1AB1" w:rsidRPr="005743C7">
        <w:rPr>
          <w:rFonts w:eastAsiaTheme="minorHAnsi" w:cstheme="minorBidi"/>
          <w:szCs w:val="22"/>
          <w:lang w:eastAsia="en-US"/>
        </w:rPr>
        <w:t>kosárba,</w:t>
      </w:r>
      <w:r w:rsidRPr="005743C7">
        <w:rPr>
          <w:rFonts w:eastAsiaTheme="minorHAnsi" w:cstheme="minorBidi"/>
          <w:szCs w:val="22"/>
          <w:lang w:eastAsia="en-US"/>
        </w:rPr>
        <w:t xml:space="preserve"> amit láthattunk előtte.</w:t>
      </w:r>
      <w:r w:rsidR="004A1AB1" w:rsidRPr="005743C7">
        <w:rPr>
          <w:rFonts w:eastAsiaTheme="minorHAnsi" w:cstheme="minorBidi"/>
          <w:szCs w:val="22"/>
          <w:lang w:eastAsia="en-US"/>
        </w:rPr>
        <w:t xml:space="preserve"> Találunk magunk előtt egy asztalt egy </w:t>
      </w:r>
      <w:r w:rsidR="00BA1C77" w:rsidRPr="005743C7">
        <w:rPr>
          <w:rFonts w:eastAsiaTheme="minorHAnsi" w:cstheme="minorBidi"/>
          <w:szCs w:val="22"/>
          <w:lang w:eastAsia="en-US"/>
        </w:rPr>
        <w:t>kosárral,</w:t>
      </w:r>
      <w:r w:rsidR="004A1AB1" w:rsidRPr="005743C7">
        <w:rPr>
          <w:rFonts w:eastAsiaTheme="minorHAnsi" w:cstheme="minorBidi"/>
          <w:szCs w:val="22"/>
          <w:lang w:eastAsia="en-US"/>
        </w:rPr>
        <w:t xml:space="preserve"> amibe a mellette lévő </w:t>
      </w:r>
      <w:r w:rsidR="00F06052" w:rsidRPr="005743C7">
        <w:rPr>
          <w:rFonts w:eastAsiaTheme="minorHAnsi" w:cstheme="minorBidi"/>
          <w:szCs w:val="22"/>
          <w:lang w:eastAsia="en-US"/>
        </w:rPr>
        <w:t>asztalról</w:t>
      </w:r>
      <w:r w:rsidR="004A1AB1" w:rsidRPr="005743C7">
        <w:rPr>
          <w:rFonts w:eastAsiaTheme="minorHAnsi" w:cstheme="minorBidi"/>
          <w:szCs w:val="22"/>
          <w:lang w:eastAsia="en-US"/>
        </w:rPr>
        <w:t xml:space="preserve"> kell tárgyakat pakolnunk a feladat leírás </w:t>
      </w:r>
      <w:r w:rsidR="007563EE" w:rsidRPr="005743C7">
        <w:rPr>
          <w:rFonts w:eastAsiaTheme="minorHAnsi" w:cstheme="minorBidi"/>
          <w:szCs w:val="22"/>
          <w:lang w:eastAsia="en-US"/>
        </w:rPr>
        <w:t>szerint, ha</w:t>
      </w:r>
      <w:r w:rsidR="004A1AB1" w:rsidRPr="005743C7">
        <w:rPr>
          <w:rFonts w:eastAsiaTheme="minorHAnsi" w:cstheme="minorBidi"/>
          <w:szCs w:val="22"/>
          <w:lang w:eastAsia="en-US"/>
        </w:rPr>
        <w:t xml:space="preserve"> rossz tárgyat teszünk a kosárba</w:t>
      </w:r>
      <w:r w:rsidR="00744067" w:rsidRPr="005743C7">
        <w:rPr>
          <w:rFonts w:eastAsiaTheme="minorHAnsi" w:cstheme="minorBidi"/>
          <w:szCs w:val="22"/>
          <w:lang w:eastAsia="en-US"/>
        </w:rPr>
        <w:t xml:space="preserve"> a feladat addig végrehajtatlannak minősül amíg a hibás tárgyat a kosár nem tartalmazza</w:t>
      </w:r>
      <w:r w:rsidR="004A1AB1" w:rsidRPr="005743C7">
        <w:rPr>
          <w:rFonts w:eastAsiaTheme="minorHAnsi" w:cstheme="minorBidi"/>
          <w:szCs w:val="22"/>
          <w:lang w:eastAsia="en-US"/>
        </w:rPr>
        <w:t xml:space="preserve">. A játékban a nehézségi szint változtatásával az </w:t>
      </w:r>
      <w:r w:rsidR="004A1AB1" w:rsidRPr="005743C7">
        <w:rPr>
          <w:rFonts w:eastAsiaTheme="minorHAnsi" w:cstheme="minorBidi"/>
          <w:szCs w:val="22"/>
          <w:lang w:eastAsia="en-US"/>
        </w:rPr>
        <w:lastRenderedPageBreak/>
        <w:t xml:space="preserve">bepakolandó tárgyak mennyiség </w:t>
      </w:r>
      <w:r w:rsidR="00744067" w:rsidRPr="005743C7">
        <w:rPr>
          <w:rFonts w:eastAsiaTheme="minorHAnsi" w:cstheme="minorBidi"/>
          <w:szCs w:val="22"/>
          <w:lang w:eastAsia="en-US"/>
        </w:rPr>
        <w:t>növekszik,</w:t>
      </w:r>
      <w:r w:rsidR="004A1AB1" w:rsidRPr="005743C7">
        <w:rPr>
          <w:rFonts w:eastAsiaTheme="minorHAnsi" w:cstheme="minorBidi"/>
          <w:szCs w:val="22"/>
          <w:lang w:eastAsia="en-US"/>
        </w:rPr>
        <w:t xml:space="preserve"> illetve a rendelkezésre álló idő is csökken.</w:t>
      </w:r>
      <w:r w:rsidR="00744067" w:rsidRPr="005743C7">
        <w:rPr>
          <w:rFonts w:eastAsiaTheme="minorHAnsi" w:cstheme="minorBidi"/>
          <w:szCs w:val="22"/>
          <w:lang w:eastAsia="en-US"/>
        </w:rPr>
        <w:t xml:space="preserve"> 3 fajta nehézségi szint elérhető a játékban könnyű közepes, illetve nehéz szint. Az első szinten csak 1 </w:t>
      </w:r>
      <w:r w:rsidR="00F06052" w:rsidRPr="005743C7">
        <w:rPr>
          <w:rFonts w:eastAsiaTheme="minorHAnsi" w:cstheme="minorBidi"/>
          <w:szCs w:val="22"/>
          <w:lang w:eastAsia="en-US"/>
        </w:rPr>
        <w:t>asztalt</w:t>
      </w:r>
      <w:r w:rsidR="00744067" w:rsidRPr="005743C7">
        <w:rPr>
          <w:rFonts w:eastAsiaTheme="minorHAnsi" w:cstheme="minorBidi"/>
          <w:szCs w:val="22"/>
          <w:lang w:eastAsia="en-US"/>
        </w:rPr>
        <w:t xml:space="preserve"> találunk magunk </w:t>
      </w:r>
      <w:r w:rsidR="007563EE" w:rsidRPr="005743C7">
        <w:rPr>
          <w:rFonts w:eastAsiaTheme="minorHAnsi" w:cstheme="minorBidi"/>
          <w:szCs w:val="22"/>
          <w:lang w:eastAsia="en-US"/>
        </w:rPr>
        <w:t>előtt,</w:t>
      </w:r>
      <w:r w:rsidR="00744067" w:rsidRPr="005743C7">
        <w:rPr>
          <w:rFonts w:eastAsiaTheme="minorHAnsi" w:cstheme="minorBidi"/>
          <w:szCs w:val="22"/>
          <w:lang w:eastAsia="en-US"/>
        </w:rPr>
        <w:t xml:space="preserve"> ahol 8-9 tárgy található ebből kell választanunk 1-2 db-ot a következő szinten már két </w:t>
      </w:r>
      <w:r w:rsidR="00F06052" w:rsidRPr="005743C7">
        <w:rPr>
          <w:rFonts w:eastAsiaTheme="minorHAnsi" w:cstheme="minorBidi"/>
          <w:szCs w:val="22"/>
          <w:lang w:eastAsia="en-US"/>
        </w:rPr>
        <w:t xml:space="preserve">asztal </w:t>
      </w:r>
      <w:r w:rsidR="00961406" w:rsidRPr="005743C7">
        <w:rPr>
          <w:rFonts w:eastAsiaTheme="minorHAnsi" w:cstheme="minorBidi"/>
          <w:szCs w:val="22"/>
          <w:lang w:eastAsia="en-US"/>
        </w:rPr>
        <w:t>található,</w:t>
      </w:r>
      <w:r w:rsidR="00744067" w:rsidRPr="005743C7">
        <w:rPr>
          <w:rFonts w:eastAsiaTheme="minorHAnsi" w:cstheme="minorBidi"/>
          <w:szCs w:val="22"/>
          <w:lang w:eastAsia="en-US"/>
        </w:rPr>
        <w:t xml:space="preserve"> ahol 15-20 tárgy lesz ezekből pedig 5-6 db-ot kell elpakolnunk a legnehezebb szinten 3 </w:t>
      </w:r>
      <w:r w:rsidR="00F06052" w:rsidRPr="005743C7">
        <w:rPr>
          <w:rFonts w:eastAsiaTheme="minorHAnsi" w:cstheme="minorBidi"/>
          <w:szCs w:val="22"/>
          <w:lang w:eastAsia="en-US"/>
        </w:rPr>
        <w:t>asztal</w:t>
      </w:r>
      <w:r w:rsidR="00744067" w:rsidRPr="005743C7">
        <w:rPr>
          <w:rFonts w:eastAsiaTheme="minorHAnsi" w:cstheme="minorBidi"/>
          <w:szCs w:val="22"/>
          <w:lang w:eastAsia="en-US"/>
        </w:rPr>
        <w:t xml:space="preserve"> lesz elérhető 30 tárgyal ezek közül pedig 10-15-öt kell bepakolnunk a kosárba.</w:t>
      </w:r>
    </w:p>
    <w:p w14:paraId="74FFF5B6" w14:textId="77777777" w:rsidR="00C61D6C" w:rsidRPr="005743C7" w:rsidRDefault="00C61D6C" w:rsidP="005743C7">
      <w:pPr>
        <w:keepNext/>
        <w:jc w:val="both"/>
        <w:rPr>
          <w:rFonts w:eastAsiaTheme="minorHAnsi" w:cstheme="minorBidi"/>
          <w:szCs w:val="22"/>
          <w:lang w:eastAsia="en-US"/>
        </w:rPr>
      </w:pPr>
    </w:p>
    <w:p w14:paraId="698E8FD9" w14:textId="6318812E" w:rsidR="00F06052" w:rsidRDefault="00F06052" w:rsidP="003B5798">
      <w:pPr>
        <w:keepNext/>
        <w:jc w:val="center"/>
      </w:pPr>
      <w:r w:rsidRPr="00F06052">
        <w:rPr>
          <w:noProof/>
        </w:rPr>
        <w:drawing>
          <wp:inline distT="0" distB="0" distL="0" distR="0" wp14:anchorId="28EE287C" wp14:editId="6FC0C740">
            <wp:extent cx="3303026" cy="1440000"/>
            <wp:effectExtent l="0" t="0" r="0" b="8255"/>
            <wp:docPr id="20842399" name="Kép 1" descr="A képen képernyőkép, rajzfilm, Számítógépes játék, Animáció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2399" name="Kép 1" descr="A képen képernyőkép, rajzfilm, Számítógépes játék, Animáció látható&#10;&#10;Automatikusan generált leírás"/>
                    <pic:cNvPicPr/>
                  </pic:nvPicPr>
                  <pic:blipFill>
                    <a:blip r:embed="rId35"/>
                    <a:stretch>
                      <a:fillRect/>
                    </a:stretch>
                  </pic:blipFill>
                  <pic:spPr>
                    <a:xfrm>
                      <a:off x="0" y="0"/>
                      <a:ext cx="3303026" cy="1440000"/>
                    </a:xfrm>
                    <a:prstGeom prst="rect">
                      <a:avLst/>
                    </a:prstGeom>
                  </pic:spPr>
                </pic:pic>
              </a:graphicData>
            </a:graphic>
          </wp:inline>
        </w:drawing>
      </w:r>
    </w:p>
    <w:p w14:paraId="1D31665B" w14:textId="29CE9D38" w:rsidR="00F06052" w:rsidRDefault="00F06052" w:rsidP="00F06052">
      <w:pPr>
        <w:pStyle w:val="Kpalrs"/>
      </w:pPr>
      <w:r>
        <w:fldChar w:fldCharType="begin"/>
      </w:r>
      <w:r>
        <w:instrText xml:space="preserve"> SEQ ábra \* ARABIC </w:instrText>
      </w:r>
      <w:r>
        <w:fldChar w:fldCharType="separate"/>
      </w:r>
      <w:bookmarkStart w:id="74" w:name="_Toc163723847"/>
      <w:r w:rsidR="00F126D8">
        <w:rPr>
          <w:noProof/>
        </w:rPr>
        <w:t>10</w:t>
      </w:r>
      <w:r>
        <w:fldChar w:fldCharType="end"/>
      </w:r>
      <w:r>
        <w:t>. ábra A bevásárló lista játék főmenüje</w:t>
      </w:r>
      <w:bookmarkEnd w:id="74"/>
    </w:p>
    <w:p w14:paraId="07635D24" w14:textId="060434FE" w:rsidR="00381DB2" w:rsidRDefault="003F5718" w:rsidP="003F5718">
      <w:pPr>
        <w:rPr>
          <w:lang w:eastAsia="en-US"/>
        </w:rPr>
      </w:pPr>
      <w:r>
        <w:rPr>
          <w:lang w:eastAsia="en-US"/>
        </w:rPr>
        <w:t xml:space="preserve">Az induló menüsorban </w:t>
      </w:r>
      <w:r w:rsidR="00381DB2">
        <w:rPr>
          <w:lang w:eastAsia="en-US"/>
        </w:rPr>
        <w:t xml:space="preserve">három gombot láthatunk magunk </w:t>
      </w:r>
      <w:r w:rsidR="00227135">
        <w:rPr>
          <w:lang w:eastAsia="en-US"/>
        </w:rPr>
        <w:t>előtt,</w:t>
      </w:r>
      <w:r w:rsidR="00381DB2">
        <w:rPr>
          <w:lang w:eastAsia="en-US"/>
        </w:rPr>
        <w:t xml:space="preserve"> ahol leírást kaphatunk a játékról </w:t>
      </w:r>
      <w:r w:rsidR="00C61D6C">
        <w:rPr>
          <w:lang w:eastAsia="en-US"/>
        </w:rPr>
        <w:t>elindíthatjuk,</w:t>
      </w:r>
      <w:r w:rsidR="00381DB2">
        <w:rPr>
          <w:lang w:eastAsia="en-US"/>
        </w:rPr>
        <w:t xml:space="preserve"> illetve visszaléphetünk a játékválasztó menübe </w:t>
      </w:r>
    </w:p>
    <w:p w14:paraId="39DEC723" w14:textId="77777777" w:rsidR="00C61D6C" w:rsidRPr="00145E1E" w:rsidRDefault="00C61D6C" w:rsidP="00D922AA"/>
    <w:p w14:paraId="7BD3B4E3" w14:textId="77777777" w:rsidR="009E50EC" w:rsidRDefault="00F06052" w:rsidP="009E50EC">
      <w:pPr>
        <w:keepNext/>
        <w:jc w:val="center"/>
      </w:pPr>
      <w:r w:rsidRPr="00F06052">
        <w:rPr>
          <w:noProof/>
        </w:rPr>
        <w:drawing>
          <wp:inline distT="0" distB="0" distL="0" distR="0" wp14:anchorId="4980DF79" wp14:editId="04578DFC">
            <wp:extent cx="2950415" cy="1440000"/>
            <wp:effectExtent l="0" t="0" r="2540" b="8255"/>
            <wp:docPr id="883750203" name="Kép 1" descr="A képen képernyőkép, Számítógépes játék, rajzfilm, Videojáték-szoftver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750203" name="Kép 1" descr="A képen képernyőkép, Számítógépes játék, rajzfilm, Videojáték-szoftver látható&#10;&#10;Automatikusan generált leírás"/>
                    <pic:cNvPicPr/>
                  </pic:nvPicPr>
                  <pic:blipFill>
                    <a:blip r:embed="rId36"/>
                    <a:stretch>
                      <a:fillRect/>
                    </a:stretch>
                  </pic:blipFill>
                  <pic:spPr>
                    <a:xfrm>
                      <a:off x="0" y="0"/>
                      <a:ext cx="2950415" cy="1440000"/>
                    </a:xfrm>
                    <a:prstGeom prst="rect">
                      <a:avLst/>
                    </a:prstGeom>
                  </pic:spPr>
                </pic:pic>
              </a:graphicData>
            </a:graphic>
          </wp:inline>
        </w:drawing>
      </w:r>
    </w:p>
    <w:p w14:paraId="2C1F22F0" w14:textId="71E107EB" w:rsidR="003F5718" w:rsidRDefault="009E50EC" w:rsidP="009E50EC">
      <w:pPr>
        <w:pStyle w:val="Kpalrs"/>
      </w:pPr>
      <w:r>
        <w:fldChar w:fldCharType="begin"/>
      </w:r>
      <w:r>
        <w:instrText xml:space="preserve"> SEQ ábra \* ARABIC </w:instrText>
      </w:r>
      <w:r>
        <w:fldChar w:fldCharType="separate"/>
      </w:r>
      <w:bookmarkStart w:id="75" w:name="_Toc163723848"/>
      <w:r w:rsidR="00F126D8">
        <w:rPr>
          <w:noProof/>
        </w:rPr>
        <w:t>11</w:t>
      </w:r>
      <w:r>
        <w:fldChar w:fldCharType="end"/>
      </w:r>
      <w:r>
        <w:t>. ábra A bevásárló lista játék start menüje</w:t>
      </w:r>
      <w:bookmarkEnd w:id="75"/>
    </w:p>
    <w:p w14:paraId="1F7BA368" w14:textId="3E6CE1E7" w:rsidR="009E50EC" w:rsidRDefault="009E50EC" w:rsidP="00D922AA">
      <w:pPr>
        <w:pStyle w:val="Kpalrs"/>
        <w:jc w:val="both"/>
      </w:pPr>
      <w:r>
        <w:rPr>
          <w:noProof/>
        </w:rPr>
        <mc:AlternateContent>
          <mc:Choice Requires="wps">
            <w:drawing>
              <wp:anchor distT="0" distB="0" distL="114300" distR="114300" simplePos="0" relativeHeight="251728384" behindDoc="1" locked="0" layoutInCell="1" allowOverlap="1" wp14:anchorId="6538807B" wp14:editId="43A5D543">
                <wp:simplePos x="0" y="0"/>
                <wp:positionH relativeFrom="column">
                  <wp:posOffset>0</wp:posOffset>
                </wp:positionH>
                <wp:positionV relativeFrom="paragraph">
                  <wp:posOffset>3265805</wp:posOffset>
                </wp:positionV>
                <wp:extent cx="5399405" cy="635"/>
                <wp:effectExtent l="0" t="0" r="0" b="0"/>
                <wp:wrapTight wrapText="bothSides">
                  <wp:wrapPolygon edited="0">
                    <wp:start x="0" y="0"/>
                    <wp:lineTo x="0" y="21600"/>
                    <wp:lineTo x="21600" y="21600"/>
                    <wp:lineTo x="21600" y="0"/>
                  </wp:wrapPolygon>
                </wp:wrapTight>
                <wp:docPr id="1863152651" name="Szövegdoboz 1"/>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14:paraId="7DBB77D8" w14:textId="6729CAA3" w:rsidR="009E50EC" w:rsidRPr="00E574BC" w:rsidRDefault="009E50EC" w:rsidP="009E50EC">
                            <w:pPr>
                              <w:pStyle w:val="Kpalrs"/>
                              <w:rPr>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538807B" id="_x0000_t202" coordsize="21600,21600" o:spt="202" path="m,l,21600r21600,l21600,xe">
                <v:stroke joinstyle="miter"/>
                <v:path gradientshapeok="t" o:connecttype="rect"/>
              </v:shapetype>
              <v:shape id="Szövegdoboz 1" o:spid="_x0000_s1026" type="#_x0000_t202" style="position:absolute;left:0;text-align:left;margin-left:0;margin-top:257.15pt;width:425.15pt;height:.05pt;z-index:-251588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" stroked="f">
                <v:textbox style="mso-fit-shape-to-text:t" inset="0,0,0,0">
                  <w:txbxContent>
                    <w:p w14:paraId="7DBB77D8" w14:textId="6729CAA3" w:rsidR="009E50EC" w:rsidRPr="00E574BC" w:rsidRDefault="009E50EC" w:rsidP="009E50EC">
                      <w:pPr>
                        <w:pStyle w:val="Kpalrs"/>
                        <w:rPr>
                          <w:szCs w:val="22"/>
                        </w:rPr>
                      </w:pPr>
                    </w:p>
                  </w:txbxContent>
                </v:textbox>
                <w10:wrap type="tight"/>
              </v:shape>
            </w:pict>
          </mc:Fallback>
        </mc:AlternateContent>
      </w:r>
      <w:r w:rsidR="003F5718">
        <w:rPr>
          <w:i w:val="0"/>
          <w:iCs w:val="0"/>
        </w:rPr>
        <w:t xml:space="preserve">A játék főmenüjében a start gomb megnyomása után az induló mezőt láthatjuk </w:t>
      </w:r>
      <w:r w:rsidR="007A068D">
        <w:rPr>
          <w:i w:val="0"/>
          <w:iCs w:val="0"/>
        </w:rPr>
        <w:t>ahol beállíthatjuk</w:t>
      </w:r>
      <w:r w:rsidR="003F5718">
        <w:rPr>
          <w:i w:val="0"/>
          <w:iCs w:val="0"/>
        </w:rPr>
        <w:t xml:space="preserve"> a nehézséget 3 fokozat közül, visszaléphetünk illetve elindíthatjuk a játékot.</w:t>
      </w:r>
    </w:p>
    <w:p w14:paraId="3C01436D" w14:textId="2A18286D" w:rsidR="00F06052" w:rsidRDefault="009E50EC" w:rsidP="009E50EC">
      <w:pPr>
        <w:keepNext/>
        <w:jc w:val="center"/>
      </w:pPr>
      <w:r w:rsidRPr="00F06052">
        <w:rPr>
          <w:noProof/>
        </w:rPr>
        <w:drawing>
          <wp:inline distT="0" distB="0" distL="0" distR="0" wp14:anchorId="52EE80CD" wp14:editId="0B226A24">
            <wp:extent cx="2702344" cy="1440000"/>
            <wp:effectExtent l="0" t="0" r="3175" b="8255"/>
            <wp:docPr id="2074063557" name="Kép 1" descr="A képen szöveg, képernyőkép, rajzfilm, bútorok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125121" name="Kép 1" descr="A képen szöveg, képernyőkép, rajzfilm, bútorok látható&#10;&#10;Automatikusan generált leírás"/>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702344" cy="1440000"/>
                    </a:xfrm>
                    <a:prstGeom prst="rect">
                      <a:avLst/>
                    </a:prstGeom>
                  </pic:spPr>
                </pic:pic>
              </a:graphicData>
            </a:graphic>
          </wp:inline>
        </w:drawing>
      </w:r>
    </w:p>
    <w:p w14:paraId="477C8EE6" w14:textId="69EE3640" w:rsidR="009E50EC" w:rsidRDefault="009E50EC" w:rsidP="009E50EC">
      <w:pPr>
        <w:pStyle w:val="Kpalrs"/>
      </w:pPr>
      <w:r>
        <w:fldChar w:fldCharType="begin"/>
      </w:r>
      <w:r>
        <w:instrText xml:space="preserve"> SEQ ábra \* ARABIC </w:instrText>
      </w:r>
      <w:r>
        <w:fldChar w:fldCharType="separate"/>
      </w:r>
      <w:bookmarkStart w:id="76" w:name="_Toc163723849"/>
      <w:r w:rsidR="00F126D8">
        <w:rPr>
          <w:noProof/>
        </w:rPr>
        <w:t>12</w:t>
      </w:r>
      <w:r>
        <w:fldChar w:fldCharType="end"/>
      </w:r>
      <w:r>
        <w:t>. ábra A bevásárló lista játék leírás menüje</w:t>
      </w:r>
      <w:bookmarkEnd w:id="76"/>
    </w:p>
    <w:p w14:paraId="644DAB32" w14:textId="5591564E" w:rsidR="003F5718" w:rsidRPr="00145E1E" w:rsidRDefault="003F5718" w:rsidP="00D922AA">
      <w:pPr>
        <w:jc w:val="both"/>
      </w:pPr>
      <w:r>
        <w:rPr>
          <w:lang w:eastAsia="en-US"/>
        </w:rPr>
        <w:t xml:space="preserve">A bevásárló lista </w:t>
      </w:r>
      <w:r w:rsidR="007A068D">
        <w:rPr>
          <w:lang w:eastAsia="en-US"/>
        </w:rPr>
        <w:t>játékban,</w:t>
      </w:r>
      <w:r>
        <w:rPr>
          <w:lang w:eastAsia="en-US"/>
        </w:rPr>
        <w:t xml:space="preserve"> ha a leírás gombra visszük az oculus kontrollerét akkor az egy új menü opciót jelenít meg a felhasználó előtt amiben egy rövid leírást kap a játékról illetve egy gomb segítségével visszaléphet a főmenübe.</w:t>
      </w:r>
    </w:p>
    <w:p w14:paraId="42C9F80F" w14:textId="77777777" w:rsidR="009E50EC" w:rsidRDefault="009E50EC">
      <w:pPr>
        <w:spacing w:after="160" w:line="259" w:lineRule="auto"/>
        <w:rPr>
          <w:rFonts w:cstheme="minorHAnsi"/>
          <w:i/>
          <w:iCs/>
        </w:rPr>
      </w:pPr>
      <w:r>
        <w:br w:type="page"/>
      </w:r>
    </w:p>
    <w:p w14:paraId="0A230CE0" w14:textId="32DA30A5" w:rsidR="00B64A04" w:rsidRDefault="0092618A" w:rsidP="009E50EC">
      <w:pPr>
        <w:pStyle w:val="Cmsor1"/>
      </w:pPr>
      <w:bookmarkStart w:id="77" w:name="_Toc163725942"/>
      <w:r w:rsidRPr="0092618A">
        <w:lastRenderedPageBreak/>
        <w:t>Funkciók bemutatása</w:t>
      </w:r>
      <w:bookmarkEnd w:id="77"/>
    </w:p>
    <w:p w14:paraId="10AFE9CC" w14:textId="15B7E510" w:rsidR="00C10182" w:rsidRDefault="00C10182" w:rsidP="00961406">
      <w:pPr>
        <w:pStyle w:val="Cmsor2"/>
      </w:pPr>
      <w:bookmarkStart w:id="78" w:name="_Toc163725943"/>
      <w:r w:rsidRPr="00961406">
        <w:t>Mozgatási funkciók</w:t>
      </w:r>
      <w:bookmarkEnd w:id="78"/>
    </w:p>
    <w:p w14:paraId="48B5127D" w14:textId="1AE3F57C" w:rsidR="00961406" w:rsidRPr="00961406" w:rsidRDefault="00961406" w:rsidP="00961406">
      <w:r>
        <w:t>Az alábbi részben az egyes mozgatásokhoz szükséges funkciók, technológia szemszögből kerülnek bemutatásra.</w:t>
      </w:r>
    </w:p>
    <w:p w14:paraId="5501F821" w14:textId="29F74113" w:rsidR="00961406" w:rsidRDefault="00370723" w:rsidP="00961406">
      <w:pPr>
        <w:pStyle w:val="Cmsor3"/>
      </w:pPr>
      <w:bookmarkStart w:id="79" w:name="_Toc163725944"/>
      <w:r w:rsidRPr="00961406">
        <w:t>Kéz mozgatás</w:t>
      </w:r>
      <w:bookmarkEnd w:id="79"/>
    </w:p>
    <w:p w14:paraId="1B4BCA37" w14:textId="1A6FFB22" w:rsidR="00370723" w:rsidRDefault="005A2449" w:rsidP="00C10182">
      <w:r>
        <w:t xml:space="preserve">A kéz mozgatási funkciókat két főbb részre tudjuk elosztani az első a grip azaz megfogási animáció ennek segítségével vehetjük fel a </w:t>
      </w:r>
      <w:r w:rsidR="001C406A">
        <w:t>tárgyak,</w:t>
      </w:r>
      <w:r>
        <w:t xml:space="preserve"> illetve tarthatjuk meg a kezünkben a pinch </w:t>
      </w:r>
      <w:r w:rsidR="00642987">
        <w:t>animáció,</w:t>
      </w:r>
      <w:r>
        <w:t xml:space="preserve"> azaz </w:t>
      </w:r>
      <w:r w:rsidR="00BA1C77">
        <w:t>csípés</w:t>
      </w:r>
      <w:r>
        <w:t xml:space="preserve"> </w:t>
      </w:r>
      <w:r w:rsidR="00BA1C77">
        <w:t>animációval</w:t>
      </w:r>
      <w:r>
        <w:t xml:space="preserve"> ejthetjük el a megfogott </w:t>
      </w:r>
      <w:r w:rsidR="00961406">
        <w:t>tárgyakat,</w:t>
      </w:r>
      <w:r>
        <w:t xml:space="preserve"> illetve forgathatjuk őket. </w:t>
      </w:r>
      <w:r w:rsidR="00961406">
        <w:t>Kettő</w:t>
      </w:r>
      <w:r>
        <w:t xml:space="preserve"> különböző változó segítségével tudjuk beolvasni a Oculus </w:t>
      </w:r>
      <w:r w:rsidR="00961406">
        <w:t>k</w:t>
      </w:r>
      <w:r>
        <w:t xml:space="preserve">ontroller által kiadott </w:t>
      </w:r>
      <w:r w:rsidR="001C406A">
        <w:t>parancsot,</w:t>
      </w:r>
      <w:r>
        <w:t xml:space="preserve"> ami eldönti,</w:t>
      </w:r>
      <w:r w:rsidR="001C406A">
        <w:t xml:space="preserve"> </w:t>
      </w:r>
      <w:r>
        <w:t>hogy a kézmozgás melyik fajta animációját szeretnénk végrehajtani</w:t>
      </w:r>
      <w:r w:rsidR="00961406">
        <w:t>. Ennek a kódrészlete látható az alábbi ábrán. (10.ábra)</w:t>
      </w:r>
    </w:p>
    <w:p w14:paraId="663B8F4C" w14:textId="77777777" w:rsidR="005A735C" w:rsidRDefault="00370723" w:rsidP="00961406">
      <w:pPr>
        <w:keepNext/>
        <w:jc w:val="center"/>
      </w:pPr>
      <w:r w:rsidRPr="00370723">
        <w:rPr>
          <w:noProof/>
        </w:rPr>
        <w:drawing>
          <wp:inline distT="0" distB="0" distL="0" distR="0" wp14:anchorId="1D00A1D2" wp14:editId="1B7F8581">
            <wp:extent cx="4114587" cy="2520000"/>
            <wp:effectExtent l="0" t="0" r="635" b="0"/>
            <wp:docPr id="5" name="Kép 5" descr="A képen szöveg, képernyőkép, szoftver, Multimédiás szoftver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Kép 5" descr="A képen szöveg, képernyőkép, szoftver, Multimédiás szoftver látható&#10;&#10;Automatikusan generált leírás"/>
                    <pic:cNvPicPr/>
                  </pic:nvPicPr>
                  <pic:blipFill>
                    <a:blip r:embed="rId38"/>
                    <a:stretch>
                      <a:fillRect/>
                    </a:stretch>
                  </pic:blipFill>
                  <pic:spPr>
                    <a:xfrm>
                      <a:off x="0" y="0"/>
                      <a:ext cx="4114587" cy="2520000"/>
                    </a:xfrm>
                    <a:prstGeom prst="rect">
                      <a:avLst/>
                    </a:prstGeom>
                  </pic:spPr>
                </pic:pic>
              </a:graphicData>
            </a:graphic>
          </wp:inline>
        </w:drawing>
      </w:r>
    </w:p>
    <w:p w14:paraId="78F0F571" w14:textId="5AABC9B3" w:rsidR="00370723" w:rsidRPr="00EA52D5" w:rsidRDefault="00000000" w:rsidP="00642987">
      <w:pPr>
        <w:pStyle w:val="Kpalrs"/>
      </w:pPr>
      <w:r>
        <w:fldChar w:fldCharType="begin"/>
      </w:r>
      <w:r>
        <w:instrText xml:space="preserve"> SEQ ábra \* ARABIC </w:instrText>
      </w:r>
      <w:r>
        <w:fldChar w:fldCharType="separate"/>
      </w:r>
      <w:bookmarkStart w:id="80" w:name="_Toc163723850"/>
      <w:r w:rsidR="00F126D8">
        <w:rPr>
          <w:noProof/>
        </w:rPr>
        <w:t>13</w:t>
      </w:r>
      <w:r>
        <w:rPr>
          <w:noProof/>
        </w:rPr>
        <w:fldChar w:fldCharType="end"/>
      </w:r>
      <w:r w:rsidR="005A735C">
        <w:t>. ábra</w:t>
      </w:r>
      <w:r w:rsidR="008270A0">
        <w:t xml:space="preserve">: Kézmozgatási funkciók </w:t>
      </w:r>
      <w:r w:rsidR="00642987">
        <w:t>programkódjának képernyőképe</w:t>
      </w:r>
      <w:bookmarkEnd w:id="80"/>
    </w:p>
    <w:p w14:paraId="36470D2D" w14:textId="77777777" w:rsidR="00961406" w:rsidRDefault="00370723" w:rsidP="00961406">
      <w:pPr>
        <w:pStyle w:val="Cmsor3"/>
      </w:pPr>
      <w:bookmarkStart w:id="81" w:name="_Toc163725945"/>
      <w:r w:rsidRPr="00961406">
        <w:t xml:space="preserve">Tárgy felvételi </w:t>
      </w:r>
      <w:r w:rsidR="001B365C" w:rsidRPr="00961406">
        <w:t>animáció</w:t>
      </w:r>
      <w:bookmarkEnd w:id="81"/>
    </w:p>
    <w:p w14:paraId="6B802AB5" w14:textId="75B6842B" w:rsidR="00961406" w:rsidRDefault="001B365C" w:rsidP="00961406">
      <w:r>
        <w:t xml:space="preserve"> A tárgyfelvételi animáció során két főbb eldöntési tényezőt kell figyelembe vennünk az első, hogy melyik kezünkkel akarjuk felvenni a </w:t>
      </w:r>
      <w:r w:rsidR="00961406">
        <w:t>tárgyat,</w:t>
      </w:r>
      <w:r>
        <w:t xml:space="preserve"> illetve </w:t>
      </w:r>
      <w:r w:rsidR="00961406">
        <w:t>azt, hogy</w:t>
      </w:r>
      <w:r>
        <w:t xml:space="preserve"> a tárgy felvehető-e vagy pedig fixen rögzített így a felvétel nem történhet meg. A folyamat során egy indikátor nyíl jelenik meg a játékosunk </w:t>
      </w:r>
      <w:r w:rsidR="00961406">
        <w:t>kézfejénél,</w:t>
      </w:r>
      <w:r>
        <w:t xml:space="preserve"> amivel rámutathat a tárgyra nagyobb távolságból </w:t>
      </w:r>
      <w:r w:rsidR="00961406">
        <w:t>is így</w:t>
      </w:r>
      <w:r>
        <w:t xml:space="preserve"> nem szükséges közel menni az objektumhoz </w:t>
      </w:r>
      <w:r w:rsidR="00961406">
        <w:t>ahhoz, hogy</w:t>
      </w:r>
      <w:r>
        <w:t xml:space="preserve"> felvegye a kívánt elemet</w:t>
      </w:r>
      <w:r w:rsidR="00961406">
        <w:t>.</w:t>
      </w:r>
    </w:p>
    <w:p w14:paraId="0CDEC5A0" w14:textId="2CFC70CD" w:rsidR="005A735C" w:rsidRDefault="00370723" w:rsidP="00961406">
      <w:pPr>
        <w:keepNext/>
        <w:jc w:val="center"/>
      </w:pPr>
      <w:r w:rsidRPr="00961406">
        <w:rPr>
          <w:i/>
          <w:iCs/>
          <w:noProof/>
        </w:rPr>
        <w:lastRenderedPageBreak/>
        <w:drawing>
          <wp:inline distT="0" distB="0" distL="0" distR="0" wp14:anchorId="05D89B16" wp14:editId="387C9EAB">
            <wp:extent cx="3972092" cy="2520000"/>
            <wp:effectExtent l="0" t="0" r="0" b="0"/>
            <wp:docPr id="7" name="Kép 7" descr="A képen szöveg, képernyőkép, szoftver, Multimédiás szoftver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Kép 7" descr="A képen szöveg, képernyőkép, szoftver, Multimédiás szoftver látható&#10;&#10;Automatikusan generált leírás"/>
                    <pic:cNvPicPr/>
                  </pic:nvPicPr>
                  <pic:blipFill>
                    <a:blip r:embed="rId39"/>
                    <a:stretch>
                      <a:fillRect/>
                    </a:stretch>
                  </pic:blipFill>
                  <pic:spPr>
                    <a:xfrm>
                      <a:off x="0" y="0"/>
                      <a:ext cx="3972092" cy="2520000"/>
                    </a:xfrm>
                    <a:prstGeom prst="rect">
                      <a:avLst/>
                    </a:prstGeom>
                  </pic:spPr>
                </pic:pic>
              </a:graphicData>
            </a:graphic>
          </wp:inline>
        </w:drawing>
      </w:r>
    </w:p>
    <w:p w14:paraId="2DC98862" w14:textId="495BB932" w:rsidR="00961406" w:rsidRDefault="00961406" w:rsidP="00961406">
      <w:pPr>
        <w:pStyle w:val="Kpalrs"/>
      </w:pPr>
      <w:r>
        <w:rPr>
          <w:noProof/>
        </w:rPr>
        <w:fldChar w:fldCharType="begin"/>
      </w:r>
      <w:r>
        <w:rPr>
          <w:noProof/>
        </w:rPr>
        <w:instrText xml:space="preserve"> SEQ ábra \* ARABIC </w:instrText>
      </w:r>
      <w:r>
        <w:rPr>
          <w:noProof/>
        </w:rPr>
        <w:fldChar w:fldCharType="separate"/>
      </w:r>
      <w:bookmarkStart w:id="82" w:name="_Toc163723851"/>
      <w:r w:rsidR="00F126D8">
        <w:rPr>
          <w:noProof/>
        </w:rPr>
        <w:t>14</w:t>
      </w:r>
      <w:r>
        <w:rPr>
          <w:noProof/>
        </w:rPr>
        <w:fldChar w:fldCharType="end"/>
      </w:r>
      <w:r>
        <w:t>. ábra: Tárgyfelvételi animáció programkódjának képernyőképe</w:t>
      </w:r>
      <w:bookmarkEnd w:id="82"/>
    </w:p>
    <w:p w14:paraId="231E6602" w14:textId="77777777" w:rsidR="00961406" w:rsidRDefault="00961406" w:rsidP="00642987">
      <w:pPr>
        <w:pStyle w:val="Kpalrs"/>
        <w:jc w:val="both"/>
        <w:rPr>
          <w:noProof/>
        </w:rPr>
      </w:pPr>
    </w:p>
    <w:p w14:paraId="3F9CDA18" w14:textId="4585FDEC" w:rsidR="00961406" w:rsidRPr="00961406" w:rsidRDefault="00415787" w:rsidP="00961406">
      <w:pPr>
        <w:pStyle w:val="Kpalrs"/>
        <w:rPr>
          <w:noProof/>
        </w:rPr>
      </w:pPr>
      <w:r w:rsidRPr="000070AC">
        <w:rPr>
          <w:noProof/>
        </w:rPr>
        <w:drawing>
          <wp:inline distT="0" distB="0" distL="0" distR="0" wp14:anchorId="4243EAAE" wp14:editId="33D388A4">
            <wp:extent cx="3815791" cy="2520000"/>
            <wp:effectExtent l="0" t="0" r="0" b="0"/>
            <wp:docPr id="11" name="Kép 11" descr="A képen szöveg, képernyőkép, szoftver, Operációs rendszer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Kép 11" descr="A képen szöveg, képernyőkép, szoftver, Operációs rendszer látható&#10;&#10;Automatikusan generált leírás"/>
                    <pic:cNvPicPr/>
                  </pic:nvPicPr>
                  <pic:blipFill>
                    <a:blip r:embed="rId40">
                      <a:extLst>
                        <a:ext uri="{28A0092B-C50C-407E-A947-70E740481C1C}">
                          <a14:useLocalDpi xmlns:a14="http://schemas.microsoft.com/office/drawing/2010/main" val="0"/>
                        </a:ext>
                      </a:extLst>
                    </a:blip>
                    <a:stretch>
                      <a:fillRect/>
                    </a:stretch>
                  </pic:blipFill>
                  <pic:spPr>
                    <a:xfrm>
                      <a:off x="0" y="0"/>
                      <a:ext cx="3815791" cy="2520000"/>
                    </a:xfrm>
                    <a:prstGeom prst="rect">
                      <a:avLst/>
                    </a:prstGeom>
                  </pic:spPr>
                </pic:pic>
              </a:graphicData>
            </a:graphic>
          </wp:inline>
        </w:drawing>
      </w:r>
    </w:p>
    <w:p w14:paraId="6C6A7EA1" w14:textId="53C0C634" w:rsidR="002479F5" w:rsidRDefault="00000000" w:rsidP="00961406">
      <w:pPr>
        <w:pStyle w:val="Kpalrs"/>
      </w:pPr>
      <w:r>
        <w:fldChar w:fldCharType="begin"/>
      </w:r>
      <w:r>
        <w:instrText xml:space="preserve"> SEQ ábra \* ARABIC </w:instrText>
      </w:r>
      <w:r>
        <w:fldChar w:fldCharType="separate"/>
      </w:r>
      <w:bookmarkStart w:id="83" w:name="_Toc163723852"/>
      <w:r w:rsidR="00F126D8">
        <w:rPr>
          <w:noProof/>
        </w:rPr>
        <w:t>15</w:t>
      </w:r>
      <w:r>
        <w:rPr>
          <w:noProof/>
        </w:rPr>
        <w:fldChar w:fldCharType="end"/>
      </w:r>
      <w:r w:rsidR="00415787">
        <w:t>. ábra</w:t>
      </w:r>
      <w:r w:rsidR="00EA52D5">
        <w:t xml:space="preserve">: Tárgyfelvételi animáció </w:t>
      </w:r>
      <w:r w:rsidR="00642987">
        <w:t>programkódjának képernyőképe</w:t>
      </w:r>
      <w:bookmarkStart w:id="84" w:name="_Hlk134645453"/>
      <w:bookmarkEnd w:id="83"/>
    </w:p>
    <w:p w14:paraId="6307C182" w14:textId="7FCE3DC0" w:rsidR="000E5FB9" w:rsidRPr="000E5FB9" w:rsidRDefault="002479F5" w:rsidP="000E5FB9">
      <w:pPr>
        <w:pStyle w:val="Cmsor3"/>
      </w:pPr>
      <w:bookmarkStart w:id="85" w:name="_Toc163725946"/>
      <w:r w:rsidRPr="00961406">
        <w:t>Teleportálás</w:t>
      </w:r>
      <w:bookmarkEnd w:id="85"/>
    </w:p>
    <w:p w14:paraId="55A10FE7" w14:textId="7F420002" w:rsidR="00961406" w:rsidRDefault="002479F5" w:rsidP="002479F5">
      <w:r>
        <w:t xml:space="preserve">A teleportálás egy előre létrehozott területek között lehetséges. A játék különböző </w:t>
      </w:r>
      <w:r w:rsidR="001815F8">
        <w:t>pozíciókat hasonlít</w:t>
      </w:r>
      <w:r w:rsidR="00CA61A5">
        <w:t xml:space="preserve"> össze a játékos aktuális pozíciójával</w:t>
      </w:r>
      <w:r w:rsidR="00C37BA4">
        <w:t xml:space="preserve">. Figyelembe veszi a játékos kamerájának </w:t>
      </w:r>
      <w:r w:rsidR="00642987">
        <w:t>helyzetét,</w:t>
      </w:r>
      <w:r w:rsidR="00C37BA4">
        <w:t xml:space="preserve"> illetve távolságát a </w:t>
      </w:r>
      <w:r w:rsidR="00B24AFE">
        <w:t xml:space="preserve">teleportáló </w:t>
      </w:r>
      <w:r w:rsidR="000E5FB9">
        <w:t>területtől,</w:t>
      </w:r>
      <w:r w:rsidR="00B24AFE">
        <w:t xml:space="preserve"> illetve a teleportálást követően fix helyzetbe állítja a kameráj</w:t>
      </w:r>
      <w:r w:rsidR="00FF43B6">
        <w:t>át.</w:t>
      </w:r>
      <w:r w:rsidR="00961406" w:rsidRPr="00961406">
        <w:t xml:space="preserve"> </w:t>
      </w:r>
      <w:r w:rsidR="000E5FB9">
        <w:t>Az alábbi ábrán ennek a megvalósítása látható.</w:t>
      </w:r>
    </w:p>
    <w:p w14:paraId="4C88DC33" w14:textId="598EC825" w:rsidR="002479F5" w:rsidRDefault="00961406" w:rsidP="000E5FB9">
      <w:pPr>
        <w:jc w:val="center"/>
      </w:pPr>
      <w:r w:rsidRPr="00961406">
        <w:rPr>
          <w:noProof/>
        </w:rPr>
        <w:lastRenderedPageBreak/>
        <w:drawing>
          <wp:inline distT="0" distB="0" distL="0" distR="0" wp14:anchorId="047ACE1D" wp14:editId="0CFF7CDA">
            <wp:extent cx="3374419" cy="2520000"/>
            <wp:effectExtent l="0" t="0" r="0" b="0"/>
            <wp:docPr id="13" name="Kép 13" descr="A képen szöveg, képernyőkép, szoftver, Multimédiás szoftver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Kép 13" descr="A képen szöveg, képernyőkép, szoftver, Multimédiás szoftver látható&#10;&#10;Automatikusan generált leírás"/>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374419" cy="2520000"/>
                    </a:xfrm>
                    <a:prstGeom prst="rect">
                      <a:avLst/>
                    </a:prstGeom>
                  </pic:spPr>
                </pic:pic>
              </a:graphicData>
            </a:graphic>
          </wp:inline>
        </w:drawing>
      </w:r>
    </w:p>
    <w:p w14:paraId="20DBFCD2" w14:textId="5FDBBB05" w:rsidR="002479F5" w:rsidRDefault="00000000" w:rsidP="00FF43B6">
      <w:pPr>
        <w:pStyle w:val="Kpalrs"/>
        <w:ind w:left="1418" w:firstLine="0"/>
        <w:jc w:val="both"/>
      </w:pPr>
      <w:r>
        <w:fldChar w:fldCharType="begin"/>
      </w:r>
      <w:r>
        <w:instrText xml:space="preserve"> SEQ ábra \* ARABIC </w:instrText>
      </w:r>
      <w:r>
        <w:fldChar w:fldCharType="separate"/>
      </w:r>
      <w:bookmarkStart w:id="86" w:name="_Toc163723853"/>
      <w:r w:rsidR="00F126D8">
        <w:rPr>
          <w:noProof/>
        </w:rPr>
        <w:t>16</w:t>
      </w:r>
      <w:r>
        <w:rPr>
          <w:noProof/>
        </w:rPr>
        <w:fldChar w:fldCharType="end"/>
      </w:r>
      <w:r w:rsidR="002479F5">
        <w:t>. ábra</w:t>
      </w:r>
      <w:r w:rsidR="00FF43B6">
        <w:t>: A teleportálás programkódjának képernyőképe</w:t>
      </w:r>
      <w:bookmarkEnd w:id="86"/>
    </w:p>
    <w:p w14:paraId="72832DA6" w14:textId="77777777" w:rsidR="000E5FB9" w:rsidRPr="000E5FB9" w:rsidRDefault="008D09BE" w:rsidP="000E5FB9">
      <w:pPr>
        <w:pStyle w:val="Cmsor3"/>
      </w:pPr>
      <w:bookmarkStart w:id="87" w:name="_Toc163725947"/>
      <w:r w:rsidRPr="000E5FB9">
        <w:t>Kamera mozgás (</w:t>
      </w:r>
      <w:r w:rsidR="000E5FB9" w:rsidRPr="000E5FB9">
        <w:t>pillanat</w:t>
      </w:r>
      <w:r w:rsidRPr="000E5FB9">
        <w:t xml:space="preserve"> vagy folytonos)</w:t>
      </w:r>
      <w:bookmarkEnd w:id="87"/>
    </w:p>
    <w:p w14:paraId="2C26256B" w14:textId="3FFFE3DF" w:rsidR="000070AC" w:rsidRDefault="004A1AB1" w:rsidP="00C10182">
      <w:r>
        <w:t xml:space="preserve">Választhatunk kétfajta kamera mozgatási </w:t>
      </w:r>
      <w:r w:rsidR="00BA1C77">
        <w:t>fajtából,</w:t>
      </w:r>
      <w:r>
        <w:t xml:space="preserve"> amit a menüben tudunk </w:t>
      </w:r>
      <w:r w:rsidR="000E5FB9">
        <w:t>változtatni</w:t>
      </w:r>
      <w:r>
        <w:t xml:space="preserve"> ezek között egy lenyíló ablakban választhatjuk ki a nekünk megfelelő mozgatási </w:t>
      </w:r>
      <w:r w:rsidR="0017023A">
        <w:t>fajtát,</w:t>
      </w:r>
      <w:r>
        <w:t xml:space="preserve"> illetve amikor kiválasztottuk a másik kamera mozgatási funkció automatikusan kikapcsol.</w:t>
      </w:r>
      <w:bookmarkEnd w:id="84"/>
    </w:p>
    <w:p w14:paraId="65B52DF4" w14:textId="77777777" w:rsidR="005A735C" w:rsidRDefault="00370723" w:rsidP="003B5798">
      <w:pPr>
        <w:keepNext/>
        <w:jc w:val="center"/>
      </w:pPr>
      <w:r w:rsidRPr="00370723">
        <w:rPr>
          <w:noProof/>
        </w:rPr>
        <w:drawing>
          <wp:inline distT="0" distB="0" distL="0" distR="0" wp14:anchorId="431F298F" wp14:editId="3A7F7578">
            <wp:extent cx="4081072" cy="2520000"/>
            <wp:effectExtent l="0" t="0" r="0" b="0"/>
            <wp:docPr id="10" name="Kép 10" descr="A képen szöveg, képernyőkép, szoftver, Multimédiás szoftver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Kép 10" descr="A képen szöveg, képernyőkép, szoftver, Multimédiás szoftver látható&#10;&#10;Automatikusan generált leírás"/>
                    <pic:cNvPicPr/>
                  </pic:nvPicPr>
                  <pic:blipFill>
                    <a:blip r:embed="rId42"/>
                    <a:stretch>
                      <a:fillRect/>
                    </a:stretch>
                  </pic:blipFill>
                  <pic:spPr>
                    <a:xfrm>
                      <a:off x="0" y="0"/>
                      <a:ext cx="4081072" cy="2520000"/>
                    </a:xfrm>
                    <a:prstGeom prst="rect">
                      <a:avLst/>
                    </a:prstGeom>
                  </pic:spPr>
                </pic:pic>
              </a:graphicData>
            </a:graphic>
          </wp:inline>
        </w:drawing>
      </w:r>
    </w:p>
    <w:p w14:paraId="53C1D13D" w14:textId="51E111FB" w:rsidR="00370723" w:rsidRPr="000E5FB9" w:rsidRDefault="00000000" w:rsidP="000E5FB9">
      <w:pPr>
        <w:pStyle w:val="Kpalrs"/>
        <w:ind w:left="1418" w:firstLine="0"/>
        <w:jc w:val="both"/>
        <w:rPr>
          <w:i w:val="0"/>
          <w:iCs w:val="0"/>
        </w:rPr>
      </w:pPr>
      <w:r>
        <w:fldChar w:fldCharType="begin"/>
      </w:r>
      <w:r>
        <w:instrText xml:space="preserve"> SEQ ábra \* ARABIC </w:instrText>
      </w:r>
      <w:r>
        <w:fldChar w:fldCharType="separate"/>
      </w:r>
      <w:bookmarkStart w:id="88" w:name="_Toc163723854"/>
      <w:r w:rsidR="00F126D8">
        <w:rPr>
          <w:noProof/>
        </w:rPr>
        <w:t>17</w:t>
      </w:r>
      <w:r>
        <w:rPr>
          <w:noProof/>
        </w:rPr>
        <w:fldChar w:fldCharType="end"/>
      </w:r>
      <w:r w:rsidR="005A735C">
        <w:t>. ábra</w:t>
      </w:r>
      <w:r w:rsidR="00EA52D5">
        <w:t>: Kamera mozgás</w:t>
      </w:r>
      <w:r w:rsidR="00642987" w:rsidRPr="00642987">
        <w:t xml:space="preserve"> </w:t>
      </w:r>
      <w:r w:rsidR="00642987">
        <w:t>programkódjának képernyőképe</w:t>
      </w:r>
      <w:bookmarkEnd w:id="88"/>
    </w:p>
    <w:p w14:paraId="1A1942B6" w14:textId="77777777" w:rsidR="00F31524" w:rsidRDefault="00F31524" w:rsidP="00F31524">
      <w:pPr>
        <w:pStyle w:val="Cmsor3"/>
      </w:pPr>
      <w:bookmarkStart w:id="89" w:name="_Toc163725948"/>
      <w:r w:rsidRPr="000E5FB9">
        <w:t>Játékválasztó menü</w:t>
      </w:r>
      <w:bookmarkEnd w:id="89"/>
    </w:p>
    <w:p w14:paraId="77AD7545" w14:textId="77777777" w:rsidR="00F31524" w:rsidRDefault="00F31524" w:rsidP="00F31524">
      <w:r>
        <w:t>A menü kiválasztásakor a program figyelembe veszi a fejünk helyzetét és annak fejünk mozgásának megfelelően a menüt is oda viszi ahová éppen a Vr headsetben nézünk. Mindig egy megadott távolságra lesz tőlünk, hogy látható és jól olvasható legyen.</w:t>
      </w:r>
    </w:p>
    <w:p w14:paraId="6128246C" w14:textId="77777777" w:rsidR="009E50EC" w:rsidRDefault="00F31524" w:rsidP="00F31524">
      <w:pPr>
        <w:pStyle w:val="Kpalrs"/>
      </w:pPr>
      <w:r w:rsidRPr="000070AC">
        <w:rPr>
          <w:noProof/>
        </w:rPr>
        <w:lastRenderedPageBreak/>
        <w:drawing>
          <wp:inline distT="0" distB="0" distL="0" distR="0" wp14:anchorId="6F19C9E3" wp14:editId="1FC61424">
            <wp:extent cx="4447397" cy="2520000"/>
            <wp:effectExtent l="0" t="0" r="0" b="0"/>
            <wp:docPr id="12" name="Kép 12" descr="A képen szöveg, képernyőkép, szoftver, Multimédiás szoftver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Kép 12" descr="A képen szöveg, képernyőkép, szoftver, Multimédiás szoftver látható&#10;&#10;Automatikusan generált leírás"/>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447397" cy="2520000"/>
                    </a:xfrm>
                    <a:prstGeom prst="rect">
                      <a:avLst/>
                    </a:prstGeom>
                  </pic:spPr>
                </pic:pic>
              </a:graphicData>
            </a:graphic>
          </wp:inline>
        </w:drawing>
      </w:r>
    </w:p>
    <w:p w14:paraId="58D26685" w14:textId="5E3FD475" w:rsidR="00F31524" w:rsidRDefault="00F31524" w:rsidP="00F31524">
      <w:pPr>
        <w:pStyle w:val="Kpalrs"/>
      </w:pPr>
      <w:r>
        <w:fldChar w:fldCharType="begin"/>
      </w:r>
      <w:r>
        <w:instrText xml:space="preserve"> SEQ ábra \* ARABIC </w:instrText>
      </w:r>
      <w:r>
        <w:fldChar w:fldCharType="separate"/>
      </w:r>
      <w:bookmarkStart w:id="90" w:name="_Toc163723855"/>
      <w:r w:rsidR="00D922AA">
        <w:rPr>
          <w:noProof/>
        </w:rPr>
        <w:t>18</w:t>
      </w:r>
      <w:r>
        <w:rPr>
          <w:noProof/>
        </w:rPr>
        <w:fldChar w:fldCharType="end"/>
      </w:r>
      <w:r>
        <w:t>. ábra: Játékos választó menüpont</w:t>
      </w:r>
      <w:bookmarkEnd w:id="90"/>
    </w:p>
    <w:p w14:paraId="606700E8" w14:textId="75CB8DBB" w:rsidR="00F31524" w:rsidRPr="00F31524" w:rsidRDefault="00F31524" w:rsidP="00F31524">
      <w:pPr>
        <w:pStyle w:val="Firstparagraph"/>
      </w:pPr>
    </w:p>
    <w:p w14:paraId="01B2BC4F" w14:textId="7E9B5092" w:rsidR="00EC0A39" w:rsidRDefault="00F31524" w:rsidP="00F31524">
      <w:pPr>
        <w:pStyle w:val="Cmsor3"/>
      </w:pPr>
      <w:bookmarkStart w:id="91" w:name="_Toc163725949"/>
      <w:r>
        <w:t>Simon Játékhoz tartozó kódrészletek</w:t>
      </w:r>
      <w:bookmarkEnd w:id="91"/>
    </w:p>
    <w:p w14:paraId="7D25C8C8" w14:textId="679F7B4C" w:rsidR="00EC0A39" w:rsidRDefault="00EC0A39" w:rsidP="003B5798">
      <w:pPr>
        <w:keepNext/>
        <w:jc w:val="center"/>
      </w:pPr>
      <w:r w:rsidRPr="00EC0A39">
        <w:rPr>
          <w:noProof/>
        </w:rPr>
        <w:drawing>
          <wp:inline distT="0" distB="0" distL="0" distR="0" wp14:anchorId="41D5419F" wp14:editId="01649CD8">
            <wp:extent cx="2542233" cy="3235869"/>
            <wp:effectExtent l="0" t="0" r="0" b="3175"/>
            <wp:docPr id="1184925222"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925222" name=""/>
                    <pic:cNvPicPr/>
                  </pic:nvPicPr>
                  <pic:blipFill>
                    <a:blip r:embed="rId44"/>
                    <a:stretch>
                      <a:fillRect/>
                    </a:stretch>
                  </pic:blipFill>
                  <pic:spPr>
                    <a:xfrm>
                      <a:off x="0" y="0"/>
                      <a:ext cx="2560277" cy="3258836"/>
                    </a:xfrm>
                    <a:prstGeom prst="rect">
                      <a:avLst/>
                    </a:prstGeom>
                  </pic:spPr>
                </pic:pic>
              </a:graphicData>
            </a:graphic>
          </wp:inline>
        </w:drawing>
      </w:r>
    </w:p>
    <w:p w14:paraId="750592DC" w14:textId="33932039" w:rsidR="00EC0A39" w:rsidRDefault="00000000" w:rsidP="00976E0A">
      <w:pPr>
        <w:pStyle w:val="Kpalrs"/>
      </w:pPr>
      <w:r>
        <w:fldChar w:fldCharType="begin"/>
      </w:r>
      <w:r>
        <w:instrText xml:space="preserve"> SEQ ábra \* ARABIC </w:instrText>
      </w:r>
      <w:r>
        <w:fldChar w:fldCharType="separate"/>
      </w:r>
      <w:bookmarkStart w:id="92" w:name="_Toc163723856"/>
      <w:r w:rsidR="00F126D8">
        <w:rPr>
          <w:noProof/>
        </w:rPr>
        <w:t>19</w:t>
      </w:r>
      <w:r>
        <w:rPr>
          <w:noProof/>
        </w:rPr>
        <w:fldChar w:fldCharType="end"/>
      </w:r>
      <w:r w:rsidR="00EC0A39">
        <w:t>. ábra Megfelelő szín kiválasztása</w:t>
      </w:r>
      <w:bookmarkEnd w:id="92"/>
    </w:p>
    <w:p w14:paraId="4C573F71" w14:textId="22B44023" w:rsidR="00976E0A" w:rsidRDefault="00976E0A" w:rsidP="00976E0A">
      <w:pPr>
        <w:rPr>
          <w:lang w:eastAsia="en-US"/>
        </w:rPr>
      </w:pPr>
      <w:r>
        <w:rPr>
          <w:lang w:eastAsia="en-US"/>
        </w:rPr>
        <w:t>ItemCode(): Meghatározza, hogy a gömböknek milyen színe legyen és a színeket különböző id-hoz társítja</w:t>
      </w:r>
    </w:p>
    <w:p w14:paraId="500F0AAD" w14:textId="77777777" w:rsidR="00976E0A" w:rsidRDefault="00976E0A" w:rsidP="00976E0A">
      <w:pPr>
        <w:rPr>
          <w:lang w:eastAsia="en-US"/>
        </w:rPr>
      </w:pPr>
    </w:p>
    <w:p w14:paraId="265321AB" w14:textId="6FF0EFF4" w:rsidR="00976E0A" w:rsidRDefault="00976E0A" w:rsidP="00976E0A">
      <w:pPr>
        <w:rPr>
          <w:lang w:eastAsia="en-US"/>
        </w:rPr>
      </w:pPr>
      <w:r>
        <w:rPr>
          <w:lang w:eastAsia="en-US"/>
        </w:rPr>
        <w:t>Start():</w:t>
      </w:r>
      <w:r w:rsidR="00CC4BA8">
        <w:rPr>
          <w:lang w:eastAsia="en-US"/>
        </w:rPr>
        <w:t xml:space="preserve"> </w:t>
      </w:r>
      <w:r>
        <w:rPr>
          <w:lang w:eastAsia="en-US"/>
        </w:rPr>
        <w:t xml:space="preserve">A játékot elindítja amit egy hangjelzéssel is </w:t>
      </w:r>
      <w:r w:rsidR="001101FB">
        <w:rPr>
          <w:lang w:eastAsia="en-US"/>
        </w:rPr>
        <w:t>jelez,</w:t>
      </w:r>
      <w:r>
        <w:rPr>
          <w:lang w:eastAsia="en-US"/>
        </w:rPr>
        <w:t xml:space="preserve"> illetve elkezdi a mintasorozatot is.</w:t>
      </w:r>
    </w:p>
    <w:p w14:paraId="2A53DC53" w14:textId="3DC69445" w:rsidR="00976E0A" w:rsidRPr="00E253EA" w:rsidRDefault="001101FB" w:rsidP="00E253EA">
      <w:pPr>
        <w:rPr>
          <w:lang w:eastAsia="en-US"/>
        </w:rPr>
      </w:pPr>
      <w:r>
        <w:rPr>
          <w:lang w:eastAsia="en-US"/>
        </w:rPr>
        <w:t>OnTrigger (</w:t>
      </w:r>
      <w:r w:rsidR="00E253EA">
        <w:rPr>
          <w:lang w:eastAsia="en-US"/>
        </w:rPr>
        <w:t xml:space="preserve">Enter/Exit): </w:t>
      </w:r>
      <w:r>
        <w:rPr>
          <w:lang w:eastAsia="en-US"/>
        </w:rPr>
        <w:t>Ellenőrzi,</w:t>
      </w:r>
      <w:r w:rsidR="00E253EA">
        <w:rPr>
          <w:lang w:eastAsia="en-US"/>
        </w:rPr>
        <w:t xml:space="preserve"> hogy a gömbök a megfelelő helyen </w:t>
      </w:r>
      <w:r>
        <w:rPr>
          <w:lang w:eastAsia="en-US"/>
        </w:rPr>
        <w:t>vannak-e,</w:t>
      </w:r>
      <w:r w:rsidR="00E253EA">
        <w:rPr>
          <w:lang w:eastAsia="en-US"/>
        </w:rPr>
        <w:t xml:space="preserve"> illetve ha a mintasorozatot ismétli a játkos kontroller trigger megnyomásakor ellenőrzi hogy melyik gömbre kattintott a játékos</w:t>
      </w:r>
    </w:p>
    <w:p w14:paraId="7D4CC8F9" w14:textId="6536F58E" w:rsidR="00D758BB" w:rsidRDefault="00D758BB" w:rsidP="00D758BB">
      <w:pPr>
        <w:keepNext/>
      </w:pPr>
      <w:r w:rsidRPr="00D758BB">
        <w:rPr>
          <w:noProof/>
        </w:rPr>
        <w:lastRenderedPageBreak/>
        <w:drawing>
          <wp:inline distT="0" distB="0" distL="0" distR="0" wp14:anchorId="0D33ECA3" wp14:editId="70845A7D">
            <wp:extent cx="2425844" cy="3600000"/>
            <wp:effectExtent l="0" t="0" r="0" b="635"/>
            <wp:docPr id="161400089" name="Kép 1" descr="A képen szöveg, képernyőkép, szoftver látható"/>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00089" name="Kép 1" descr="A képen szöveg, képernyőkép, szoftver látható"/>
                    <pic:cNvPicPr/>
                  </pic:nvPicPr>
                  <pic:blipFill>
                    <a:blip r:embed="rId45"/>
                    <a:stretch>
                      <a:fillRect/>
                    </a:stretch>
                  </pic:blipFill>
                  <pic:spPr>
                    <a:xfrm>
                      <a:off x="0" y="0"/>
                      <a:ext cx="2425844" cy="3600000"/>
                    </a:xfrm>
                    <a:prstGeom prst="rect">
                      <a:avLst/>
                    </a:prstGeom>
                  </pic:spPr>
                </pic:pic>
              </a:graphicData>
            </a:graphic>
          </wp:inline>
        </w:drawing>
      </w:r>
      <w:r w:rsidR="009E50EC" w:rsidRPr="00D758BB">
        <w:rPr>
          <w:noProof/>
        </w:rPr>
        <w:drawing>
          <wp:inline distT="0" distB="0" distL="0" distR="0" wp14:anchorId="087728CC" wp14:editId="41905C69">
            <wp:extent cx="2340000" cy="2615302"/>
            <wp:effectExtent l="0" t="0" r="3175" b="0"/>
            <wp:docPr id="2019393796" name="Kép 1" descr="A képen szöveg, képernyőkép, Betűtípu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943008" name="Kép 1" descr="A képen szöveg, képernyőkép, Betűtípus látható&#10;&#10;Automatikusan generált leírás"/>
                    <pic:cNvPicPr/>
                  </pic:nvPicPr>
                  <pic:blipFill>
                    <a:blip r:embed="rId46"/>
                    <a:stretch>
                      <a:fillRect/>
                    </a:stretch>
                  </pic:blipFill>
                  <pic:spPr>
                    <a:xfrm>
                      <a:off x="0" y="0"/>
                      <a:ext cx="2340000" cy="2615302"/>
                    </a:xfrm>
                    <a:prstGeom prst="rect">
                      <a:avLst/>
                    </a:prstGeom>
                  </pic:spPr>
                </pic:pic>
              </a:graphicData>
            </a:graphic>
          </wp:inline>
        </w:drawing>
      </w:r>
    </w:p>
    <w:p w14:paraId="65865C7A" w14:textId="25214866" w:rsidR="00EC0A39" w:rsidRDefault="00000000" w:rsidP="00D758BB">
      <w:pPr>
        <w:pStyle w:val="Kpalrs"/>
      </w:pPr>
      <w:r>
        <w:fldChar w:fldCharType="begin"/>
      </w:r>
      <w:r>
        <w:instrText xml:space="preserve"> SEQ ábra \* ARABIC </w:instrText>
      </w:r>
      <w:r>
        <w:fldChar w:fldCharType="separate"/>
      </w:r>
      <w:bookmarkStart w:id="93" w:name="_Toc163723857"/>
      <w:r w:rsidR="00F126D8">
        <w:rPr>
          <w:noProof/>
        </w:rPr>
        <w:t>20</w:t>
      </w:r>
      <w:r>
        <w:rPr>
          <w:noProof/>
        </w:rPr>
        <w:fldChar w:fldCharType="end"/>
      </w:r>
      <w:r w:rsidR="00D758BB">
        <w:t xml:space="preserve">. ábra Scoreboard </w:t>
      </w:r>
      <w:r w:rsidR="00CC4BA8">
        <w:t>frissítése (</w:t>
      </w:r>
      <w:r w:rsidR="009E50EC">
        <w:t>bal oldal) és Eredmény kiírása (jobb oldal) kódrészlet</w:t>
      </w:r>
      <w:bookmarkEnd w:id="93"/>
    </w:p>
    <w:p w14:paraId="23721E7E" w14:textId="795CB5F0" w:rsidR="00227135" w:rsidRDefault="00227135" w:rsidP="00227135">
      <w:pPr>
        <w:rPr>
          <w:lang w:eastAsia="en-US"/>
        </w:rPr>
      </w:pPr>
      <w:r>
        <w:rPr>
          <w:lang w:eastAsia="en-US"/>
        </w:rPr>
        <w:t>CurrentScore: alapértéke 0 egy játék végén pedig értéke frissül a játékban elért eredménytől függően</w:t>
      </w:r>
    </w:p>
    <w:p w14:paraId="392471C7" w14:textId="77777777" w:rsidR="00227135" w:rsidRDefault="00227135" w:rsidP="00227135">
      <w:pPr>
        <w:rPr>
          <w:lang w:eastAsia="en-US"/>
        </w:rPr>
      </w:pPr>
    </w:p>
    <w:p w14:paraId="704F9A4D" w14:textId="3500A77D" w:rsidR="00227135" w:rsidRDefault="00227135" w:rsidP="00227135">
      <w:pPr>
        <w:rPr>
          <w:lang w:eastAsia="en-US"/>
        </w:rPr>
      </w:pPr>
      <w:r>
        <w:rPr>
          <w:lang w:eastAsia="en-US"/>
        </w:rPr>
        <w:t>Start(): Elindítja a az adott játékok egy hangfájl lejátszása segítségével.</w:t>
      </w:r>
    </w:p>
    <w:p w14:paraId="7FFD5EB2" w14:textId="77777777" w:rsidR="00227135" w:rsidRDefault="00227135" w:rsidP="00227135">
      <w:pPr>
        <w:rPr>
          <w:lang w:eastAsia="en-US"/>
        </w:rPr>
      </w:pPr>
    </w:p>
    <w:p w14:paraId="402B99C6" w14:textId="54EAE55C" w:rsidR="00227135" w:rsidRDefault="00227135" w:rsidP="00227135">
      <w:pPr>
        <w:rPr>
          <w:lang w:eastAsia="en-US"/>
        </w:rPr>
      </w:pPr>
      <w:r>
        <w:rPr>
          <w:lang w:eastAsia="en-US"/>
        </w:rPr>
        <w:t>OnButtonPressed(): Eltárolja egy adott játék után az eredményt és frissíti a jelenlegit eredményét a játékosnak.</w:t>
      </w:r>
    </w:p>
    <w:p w14:paraId="29486370" w14:textId="77777777" w:rsidR="00227135" w:rsidRDefault="00227135" w:rsidP="00227135">
      <w:pPr>
        <w:rPr>
          <w:lang w:eastAsia="en-US"/>
        </w:rPr>
      </w:pPr>
    </w:p>
    <w:p w14:paraId="4CF2535E" w14:textId="344B926C" w:rsidR="00227135" w:rsidRPr="00145E1E" w:rsidRDefault="00227135" w:rsidP="00D922AA">
      <w:r>
        <w:rPr>
          <w:lang w:eastAsia="en-US"/>
        </w:rPr>
        <w:t>OnEmergencyButtonPressed(): Ha a alkalmazás során a eredmény értéke negatív lenne automatikusan vissza állítja eredeti értékére</w:t>
      </w:r>
    </w:p>
    <w:p w14:paraId="4E5D4C33" w14:textId="421DE4F0" w:rsidR="00D758BB" w:rsidRDefault="00D758BB" w:rsidP="00D758BB"/>
    <w:p w14:paraId="3BEDDB69" w14:textId="77777777" w:rsidR="00145E1E" w:rsidRDefault="00145E1E" w:rsidP="00D758BB"/>
    <w:p w14:paraId="3366CFE8" w14:textId="30C66090" w:rsidR="00D758BB" w:rsidRDefault="00D758BB" w:rsidP="00D758BB">
      <w:pPr>
        <w:keepNext/>
        <w:jc w:val="center"/>
      </w:pPr>
      <w:commentRangeStart w:id="94"/>
      <w:r w:rsidRPr="00D758BB">
        <w:rPr>
          <w:noProof/>
        </w:rPr>
        <w:lastRenderedPageBreak/>
        <w:drawing>
          <wp:inline distT="0" distB="0" distL="0" distR="0" wp14:anchorId="49950636" wp14:editId="408D6166">
            <wp:extent cx="2669249" cy="5400000"/>
            <wp:effectExtent l="0" t="0" r="0" b="0"/>
            <wp:docPr id="138881203" name="Kép 1" descr="A képen szöveg, képernyőkép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81203" name="Kép 1" descr="A képen szöveg, képernyőkép látható&#10;&#10;Automatikusan generált leírás"/>
                    <pic:cNvPicPr/>
                  </pic:nvPicPr>
                  <pic:blipFill>
                    <a:blip r:embed="rId47"/>
                    <a:stretch>
                      <a:fillRect/>
                    </a:stretch>
                  </pic:blipFill>
                  <pic:spPr>
                    <a:xfrm>
                      <a:off x="0" y="0"/>
                      <a:ext cx="2669249" cy="5400000"/>
                    </a:xfrm>
                    <a:prstGeom prst="rect">
                      <a:avLst/>
                    </a:prstGeom>
                  </pic:spPr>
                </pic:pic>
              </a:graphicData>
            </a:graphic>
          </wp:inline>
        </w:drawing>
      </w:r>
      <w:commentRangeEnd w:id="94"/>
      <w:r w:rsidR="009E50EC">
        <w:rPr>
          <w:rStyle w:val="Jegyzethivatkozs"/>
        </w:rPr>
        <w:commentReference w:id="94"/>
      </w:r>
    </w:p>
    <w:p w14:paraId="428AF557" w14:textId="201D5FB6" w:rsidR="00D758BB" w:rsidRDefault="00000000" w:rsidP="00D758BB">
      <w:pPr>
        <w:pStyle w:val="Kpalrs"/>
      </w:pPr>
      <w:r>
        <w:fldChar w:fldCharType="begin"/>
      </w:r>
      <w:r>
        <w:instrText xml:space="preserve"> SEQ ábra \* ARABIC </w:instrText>
      </w:r>
      <w:r>
        <w:fldChar w:fldCharType="separate"/>
      </w:r>
      <w:bookmarkStart w:id="95" w:name="_Toc163723858"/>
      <w:r w:rsidR="00F126D8">
        <w:rPr>
          <w:noProof/>
        </w:rPr>
        <w:t>21</w:t>
      </w:r>
      <w:r>
        <w:rPr>
          <w:noProof/>
        </w:rPr>
        <w:fldChar w:fldCharType="end"/>
      </w:r>
      <w:r w:rsidR="00D758BB">
        <w:t xml:space="preserve">. </w:t>
      </w:r>
      <w:r w:rsidR="00E21E72">
        <w:t>ábra Játékmenet</w:t>
      </w:r>
      <w:r w:rsidR="00D758BB">
        <w:t xml:space="preserve"> működésének kódrészlete:</w:t>
      </w:r>
      <w:bookmarkEnd w:id="95"/>
    </w:p>
    <w:p w14:paraId="64A858AB" w14:textId="5AD93286" w:rsidR="00FA400E" w:rsidRPr="00FA400E" w:rsidRDefault="00FA400E" w:rsidP="00FA400E">
      <w:pPr>
        <w:numPr>
          <w:ilvl w:val="1"/>
          <w:numId w:val="61"/>
        </w:numPr>
        <w:rPr>
          <w:lang w:eastAsia="en-US"/>
        </w:rPr>
      </w:pPr>
      <w:r w:rsidRPr="00FA400E">
        <w:rPr>
          <w:b/>
          <w:bCs/>
          <w:lang w:eastAsia="en-US"/>
        </w:rPr>
        <w:t>ClearTable</w:t>
      </w:r>
      <w:r w:rsidR="00D71601">
        <w:rPr>
          <w:lang w:eastAsia="en-US"/>
        </w:rPr>
        <w:t>:</w:t>
      </w:r>
      <w:r w:rsidRPr="00FA400E">
        <w:rPr>
          <w:lang w:eastAsia="en-US"/>
        </w:rPr>
        <w:t xml:space="preserve"> Ez a metódus törli az asztalhoz csatolt összes </w:t>
      </w:r>
      <w:r w:rsidR="0085727F">
        <w:rPr>
          <w:lang w:eastAsia="en-US"/>
        </w:rPr>
        <w:t>gömb</w:t>
      </w:r>
      <w:r w:rsidR="002E7C69">
        <w:rPr>
          <w:lang w:eastAsia="en-US"/>
        </w:rPr>
        <w:t xml:space="preserve"> színét</w:t>
      </w:r>
      <w:r w:rsidRPr="00FA400E">
        <w:rPr>
          <w:lang w:eastAsia="en-US"/>
        </w:rPr>
        <w:t>, és visszaállítja az asztal</w:t>
      </w:r>
      <w:r w:rsidR="002E7C69">
        <w:rPr>
          <w:lang w:eastAsia="en-US"/>
        </w:rPr>
        <w:t xml:space="preserve">on a kockákákat </w:t>
      </w:r>
      <w:r w:rsidRPr="00FA400E">
        <w:rPr>
          <w:lang w:eastAsia="en-US"/>
        </w:rPr>
        <w:t>az alapértelmezett színre.</w:t>
      </w:r>
    </w:p>
    <w:p w14:paraId="295E78B5" w14:textId="5AACD0C7" w:rsidR="00FA400E" w:rsidRPr="00FA400E" w:rsidRDefault="00FA400E" w:rsidP="00FA400E">
      <w:pPr>
        <w:numPr>
          <w:ilvl w:val="1"/>
          <w:numId w:val="61"/>
        </w:numPr>
        <w:rPr>
          <w:lang w:eastAsia="en-US"/>
        </w:rPr>
      </w:pPr>
      <w:r w:rsidRPr="00FA400E">
        <w:rPr>
          <w:b/>
          <w:bCs/>
          <w:lang w:eastAsia="en-US"/>
        </w:rPr>
        <w:t>SetCode</w:t>
      </w:r>
      <w:r w:rsidR="00D71601">
        <w:rPr>
          <w:b/>
          <w:bCs/>
          <w:lang w:eastAsia="en-US"/>
        </w:rPr>
        <w:t>:</w:t>
      </w:r>
      <w:r w:rsidR="00D91437">
        <w:rPr>
          <w:b/>
          <w:bCs/>
          <w:lang w:eastAsia="en-US"/>
        </w:rPr>
        <w:t xml:space="preserve"> </w:t>
      </w:r>
      <w:r w:rsidRPr="00FA400E">
        <w:rPr>
          <w:lang w:eastAsia="en-US"/>
        </w:rPr>
        <w:t xml:space="preserve">A </w:t>
      </w:r>
      <w:r w:rsidR="0085727F">
        <w:rPr>
          <w:lang w:eastAsia="en-US"/>
        </w:rPr>
        <w:t>gömbök</w:t>
      </w:r>
      <w:r w:rsidRPr="00FA400E">
        <w:rPr>
          <w:lang w:eastAsia="en-US"/>
        </w:rPr>
        <w:t xml:space="preserve"> tárgykódját a paraméterként megadott új értékre állítja be.</w:t>
      </w:r>
    </w:p>
    <w:p w14:paraId="28497067" w14:textId="6E1BCB53" w:rsidR="00FA400E" w:rsidRPr="00FA400E" w:rsidRDefault="00FA400E" w:rsidP="00FA400E">
      <w:pPr>
        <w:numPr>
          <w:ilvl w:val="1"/>
          <w:numId w:val="61"/>
        </w:numPr>
        <w:rPr>
          <w:lang w:eastAsia="en-US"/>
        </w:rPr>
      </w:pPr>
      <w:r w:rsidRPr="00FA400E">
        <w:rPr>
          <w:b/>
          <w:bCs/>
          <w:lang w:eastAsia="en-US"/>
        </w:rPr>
        <w:t>SetColor</w:t>
      </w:r>
      <w:r w:rsidRPr="00FA400E">
        <w:rPr>
          <w:lang w:eastAsia="en-US"/>
        </w:rPr>
        <w:t xml:space="preserve">: A </w:t>
      </w:r>
      <w:r w:rsidR="0085727F">
        <w:rPr>
          <w:lang w:eastAsia="en-US"/>
        </w:rPr>
        <w:t>gömbök</w:t>
      </w:r>
      <w:r w:rsidRPr="00FA400E">
        <w:rPr>
          <w:lang w:eastAsia="en-US"/>
        </w:rPr>
        <w:t xml:space="preserve"> színét a paraméterként átadott megadott színre változtatja</w:t>
      </w:r>
      <w:r w:rsidR="00D71601">
        <w:rPr>
          <w:lang w:eastAsia="en-US"/>
        </w:rPr>
        <w:t>.</w:t>
      </w:r>
    </w:p>
    <w:p w14:paraId="2469DF2F" w14:textId="208CCF73" w:rsidR="00FA400E" w:rsidRPr="00FA400E" w:rsidRDefault="00FA400E" w:rsidP="00FA400E">
      <w:pPr>
        <w:numPr>
          <w:ilvl w:val="1"/>
          <w:numId w:val="61"/>
        </w:numPr>
        <w:rPr>
          <w:lang w:eastAsia="en-US"/>
        </w:rPr>
      </w:pPr>
      <w:r w:rsidRPr="00FA400E">
        <w:rPr>
          <w:b/>
          <w:bCs/>
          <w:lang w:eastAsia="en-US"/>
        </w:rPr>
        <w:t>OnItemAttached</w:t>
      </w:r>
      <w:r w:rsidR="0084751E">
        <w:rPr>
          <w:b/>
          <w:bCs/>
          <w:lang w:eastAsia="en-US"/>
        </w:rPr>
        <w:t xml:space="preserve">: </w:t>
      </w:r>
      <w:r w:rsidRPr="00FA400E">
        <w:rPr>
          <w:lang w:eastAsia="en-US"/>
        </w:rPr>
        <w:t>Olyan metódus, amelyet akkor hívnak meg</w:t>
      </w:r>
      <w:r w:rsidR="0085727F">
        <w:rPr>
          <w:lang w:eastAsia="en-US"/>
        </w:rPr>
        <w:t xml:space="preserve">, </w:t>
      </w:r>
      <w:r w:rsidRPr="00FA400E">
        <w:rPr>
          <w:lang w:eastAsia="en-US"/>
        </w:rPr>
        <w:t xml:space="preserve">amikor egy elemet csatolnak a </w:t>
      </w:r>
      <w:r w:rsidR="0085727F">
        <w:rPr>
          <w:lang w:eastAsia="en-US"/>
        </w:rPr>
        <w:t>mintához</w:t>
      </w:r>
      <w:r w:rsidRPr="00FA400E">
        <w:rPr>
          <w:lang w:eastAsia="en-US"/>
        </w:rPr>
        <w:t>. Ellenőrzi, hogy az elem nincs-e még csatolva; ha nincs, hozzáadja az elemet a csatolt elemek listájához, majd meghív egy metódust a sorrend ellenőrzésére.</w:t>
      </w:r>
    </w:p>
    <w:p w14:paraId="0CA3D7A8" w14:textId="2923DA55" w:rsidR="00FA400E" w:rsidRPr="00FA400E" w:rsidRDefault="00FA400E" w:rsidP="00FA400E">
      <w:pPr>
        <w:numPr>
          <w:ilvl w:val="1"/>
          <w:numId w:val="61"/>
        </w:numPr>
        <w:rPr>
          <w:lang w:eastAsia="en-US"/>
        </w:rPr>
      </w:pPr>
      <w:r w:rsidRPr="00FA400E">
        <w:rPr>
          <w:b/>
          <w:bCs/>
          <w:lang w:eastAsia="en-US"/>
        </w:rPr>
        <w:t>OnItemRemoved</w:t>
      </w:r>
      <w:r w:rsidRPr="00FA400E">
        <w:rPr>
          <w:lang w:eastAsia="en-US"/>
        </w:rPr>
        <w:t xml:space="preserve">: Ezt a metódust akkor hívja meg a program, amikor egy elemet eltávolítanak a </w:t>
      </w:r>
      <w:r w:rsidR="0085727F">
        <w:rPr>
          <w:lang w:eastAsia="en-US"/>
        </w:rPr>
        <w:t>mintázatból</w:t>
      </w:r>
      <w:r w:rsidRPr="00FA400E">
        <w:rPr>
          <w:lang w:eastAsia="en-US"/>
        </w:rPr>
        <w:t>. Ellenőrzi, hogy az elem szerepel-e a csatolt elemek listájában, és ha igen, eltávolítja.</w:t>
      </w:r>
    </w:p>
    <w:p w14:paraId="6E3057D4" w14:textId="0D4A1017" w:rsidR="00FA400E" w:rsidRDefault="00FA400E" w:rsidP="00D71601">
      <w:pPr>
        <w:numPr>
          <w:ilvl w:val="1"/>
          <w:numId w:val="61"/>
        </w:numPr>
        <w:rPr>
          <w:lang w:eastAsia="en-US"/>
        </w:rPr>
      </w:pPr>
      <w:r w:rsidRPr="00FA400E">
        <w:rPr>
          <w:b/>
          <w:bCs/>
          <w:lang w:eastAsia="en-US"/>
        </w:rPr>
        <w:t>HasTheCorrectItem()</w:t>
      </w:r>
      <w:r w:rsidRPr="00FA400E">
        <w:rPr>
          <w:lang w:eastAsia="en-US"/>
        </w:rPr>
        <w:t xml:space="preserve">: Ez a metódus a csatolt elemek listájának minden egyes elemét ellenőrzi, hogy a kódja megegyezik-e a asztal elemkódjával. Ha talál egyezést, </w:t>
      </w:r>
      <w:r w:rsidRPr="00FA400E">
        <w:rPr>
          <w:b/>
          <w:bCs/>
          <w:lang w:eastAsia="en-US"/>
        </w:rPr>
        <w:t>true-t</w:t>
      </w:r>
      <w:r w:rsidRPr="00FA400E">
        <w:rPr>
          <w:lang w:eastAsia="en-US"/>
        </w:rPr>
        <w:t xml:space="preserve"> ad vissza, ami azt jelzi, hogy a helyes elem a </w:t>
      </w:r>
      <w:r w:rsidR="0085727F">
        <w:rPr>
          <w:lang w:eastAsia="en-US"/>
        </w:rPr>
        <w:t>mintában</w:t>
      </w:r>
      <w:r w:rsidRPr="00FA400E">
        <w:rPr>
          <w:lang w:eastAsia="en-US"/>
        </w:rPr>
        <w:t xml:space="preserve"> van.</w:t>
      </w:r>
    </w:p>
    <w:p w14:paraId="3954A112" w14:textId="68DDC7E4" w:rsidR="00145E1E" w:rsidRDefault="00145E1E">
      <w:pPr>
        <w:spacing w:after="160" w:line="259" w:lineRule="auto"/>
        <w:rPr>
          <w:b/>
          <w:bCs/>
          <w:lang w:eastAsia="en-US"/>
        </w:rPr>
      </w:pPr>
      <w:r>
        <w:rPr>
          <w:b/>
          <w:bCs/>
          <w:lang w:eastAsia="en-US"/>
        </w:rPr>
        <w:br w:type="page"/>
      </w:r>
    </w:p>
    <w:p w14:paraId="1F4A54EA" w14:textId="6729077F" w:rsidR="00145E1E" w:rsidRDefault="00145E1E" w:rsidP="00145E1E">
      <w:pPr>
        <w:pStyle w:val="Cmsor3"/>
      </w:pPr>
      <w:bookmarkStart w:id="96" w:name="_Toc163725950"/>
      <w:r>
        <w:lastRenderedPageBreak/>
        <w:t>Bevásárló lista játékhoz tartozó kódok</w:t>
      </w:r>
      <w:bookmarkEnd w:id="96"/>
    </w:p>
    <w:p w14:paraId="09547402" w14:textId="77777777" w:rsidR="002F27CD" w:rsidRDefault="002F27CD" w:rsidP="002F27CD">
      <w:pPr>
        <w:pStyle w:val="Firstparagraph"/>
        <w:keepNext/>
      </w:pPr>
      <w:r w:rsidRPr="002F27CD">
        <w:rPr>
          <w:noProof/>
        </w:rPr>
        <w:drawing>
          <wp:inline distT="0" distB="0" distL="0" distR="0" wp14:anchorId="6139102F" wp14:editId="783783FD">
            <wp:extent cx="5399405" cy="3277870"/>
            <wp:effectExtent l="0" t="0" r="0" b="0"/>
            <wp:docPr id="442242627" name="Kép 1" descr="A képen szöveg, képernyőkép, Betűtípu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242627" name="Kép 1" descr="A képen szöveg, képernyőkép, Betűtípus látható&#10;&#10;Automatikusan generált leírás"/>
                    <pic:cNvPicPr/>
                  </pic:nvPicPr>
                  <pic:blipFill>
                    <a:blip r:embed="rId48"/>
                    <a:stretch>
                      <a:fillRect/>
                    </a:stretch>
                  </pic:blipFill>
                  <pic:spPr>
                    <a:xfrm>
                      <a:off x="0" y="0"/>
                      <a:ext cx="5399405" cy="3277870"/>
                    </a:xfrm>
                    <a:prstGeom prst="rect">
                      <a:avLst/>
                    </a:prstGeom>
                  </pic:spPr>
                </pic:pic>
              </a:graphicData>
            </a:graphic>
          </wp:inline>
        </w:drawing>
      </w:r>
    </w:p>
    <w:p w14:paraId="54A67968" w14:textId="144EB29F" w:rsidR="00145E1E" w:rsidRDefault="002F27CD" w:rsidP="00D922AA">
      <w:pPr>
        <w:pStyle w:val="Kpalrs"/>
      </w:pPr>
      <w:r>
        <w:fldChar w:fldCharType="begin"/>
      </w:r>
      <w:r>
        <w:instrText xml:space="preserve"> SEQ ábra \* ARABIC </w:instrText>
      </w:r>
      <w:r>
        <w:fldChar w:fldCharType="separate"/>
      </w:r>
      <w:r w:rsidR="00F126D8">
        <w:rPr>
          <w:noProof/>
        </w:rPr>
        <w:t>22</w:t>
      </w:r>
      <w:r>
        <w:fldChar w:fldCharType="end"/>
      </w:r>
      <w:r>
        <w:t>. ábra Bevásárló lista tárgygyűjtésről szóló kódrészlet</w:t>
      </w:r>
    </w:p>
    <w:p w14:paraId="2F44D496" w14:textId="77777777" w:rsidR="00145E1E" w:rsidRPr="00145E1E" w:rsidRDefault="00145E1E" w:rsidP="00145E1E">
      <w:pPr>
        <w:numPr>
          <w:ilvl w:val="0"/>
          <w:numId w:val="62"/>
        </w:numPr>
        <w:rPr>
          <w:lang w:eastAsia="en-US"/>
        </w:rPr>
      </w:pPr>
      <w:r w:rsidRPr="00145E1E">
        <w:rPr>
          <w:b/>
          <w:bCs/>
          <w:lang w:eastAsia="en-US"/>
        </w:rPr>
        <w:t>Tétel azonosítása</w:t>
      </w:r>
      <w:r w:rsidRPr="00145E1E">
        <w:rPr>
          <w:lang w:eastAsia="en-US"/>
        </w:rPr>
        <w:t xml:space="preserve">: Minden elemnek van egy </w:t>
      </w:r>
      <w:r w:rsidRPr="00145E1E">
        <w:rPr>
          <w:b/>
          <w:bCs/>
          <w:lang w:eastAsia="en-US"/>
        </w:rPr>
        <w:t>itemName</w:t>
      </w:r>
      <w:r w:rsidRPr="00145E1E">
        <w:rPr>
          <w:lang w:eastAsia="en-US"/>
        </w:rPr>
        <w:t xml:space="preserve"> változója, amely egyedileg azonosítja azt. Ez a név használható a játékos számára történő megjelenítésre vagy a begyűjtött tárgyak nyomon követésére.</w:t>
      </w:r>
    </w:p>
    <w:p w14:paraId="7E9C4E23" w14:textId="14A579A3" w:rsidR="00145E1E" w:rsidRDefault="00145E1E" w:rsidP="00145E1E">
      <w:pPr>
        <w:numPr>
          <w:ilvl w:val="0"/>
          <w:numId w:val="62"/>
        </w:numPr>
        <w:rPr>
          <w:lang w:eastAsia="en-US"/>
        </w:rPr>
      </w:pPr>
      <w:r w:rsidRPr="00145E1E">
        <w:rPr>
          <w:b/>
          <w:bCs/>
          <w:lang w:eastAsia="en-US"/>
        </w:rPr>
        <w:t>Gyűjtési jelző</w:t>
      </w:r>
      <w:r w:rsidRPr="00145E1E">
        <w:rPr>
          <w:lang w:eastAsia="en-US"/>
        </w:rPr>
        <w:t xml:space="preserve">: Az </w:t>
      </w:r>
      <w:r w:rsidRPr="00145E1E">
        <w:rPr>
          <w:b/>
          <w:bCs/>
          <w:lang w:eastAsia="en-US"/>
        </w:rPr>
        <w:t>isCollected</w:t>
      </w:r>
      <w:r w:rsidRPr="00145E1E">
        <w:rPr>
          <w:lang w:eastAsia="en-US"/>
        </w:rPr>
        <w:t xml:space="preserve"> jelző ellenőrzi, hogy az elemet begyűjtötték-e, megakadályozva, hogy többször is begyűjtsék.</w:t>
      </w:r>
    </w:p>
    <w:p w14:paraId="7AE192B9" w14:textId="77777777" w:rsidR="002F27CD" w:rsidRPr="00145E1E" w:rsidRDefault="002F27CD" w:rsidP="00D922AA">
      <w:pPr>
        <w:ind w:left="720"/>
        <w:rPr>
          <w:lang w:eastAsia="en-US"/>
        </w:rPr>
      </w:pPr>
    </w:p>
    <w:p w14:paraId="30F92178" w14:textId="77777777" w:rsidR="00F126D8" w:rsidRDefault="002F27CD" w:rsidP="00D922AA">
      <w:pPr>
        <w:keepNext/>
        <w:jc w:val="center"/>
      </w:pPr>
      <w:r w:rsidRPr="002F27CD">
        <w:rPr>
          <w:noProof/>
          <w:lang w:eastAsia="en-US"/>
        </w:rPr>
        <w:drawing>
          <wp:inline distT="0" distB="0" distL="0" distR="0" wp14:anchorId="5DF4E9FF" wp14:editId="4DED874F">
            <wp:extent cx="4572000" cy="3286914"/>
            <wp:effectExtent l="0" t="0" r="0" b="2540"/>
            <wp:docPr id="1320833104" name="Kép 1" descr="A képen szöveg, képernyőkép, Betűtípu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833104" name="Kép 1" descr="A képen szöveg, képernyőkép, Betűtípus látható&#10;&#10;Automatikusan generált leírás"/>
                    <pic:cNvPicPr/>
                  </pic:nvPicPr>
                  <pic:blipFill>
                    <a:blip r:embed="rId49"/>
                    <a:stretch>
                      <a:fillRect/>
                    </a:stretch>
                  </pic:blipFill>
                  <pic:spPr>
                    <a:xfrm>
                      <a:off x="0" y="0"/>
                      <a:ext cx="4608369" cy="3313060"/>
                    </a:xfrm>
                    <a:prstGeom prst="rect">
                      <a:avLst/>
                    </a:prstGeom>
                  </pic:spPr>
                </pic:pic>
              </a:graphicData>
            </a:graphic>
          </wp:inline>
        </w:drawing>
      </w:r>
    </w:p>
    <w:p w14:paraId="514966B3" w14:textId="41C50E66" w:rsidR="00145E1E" w:rsidRDefault="00F126D8" w:rsidP="00F126D8">
      <w:pPr>
        <w:pStyle w:val="Kpalrs"/>
      </w:pPr>
      <w:r>
        <w:fldChar w:fldCharType="begin"/>
      </w:r>
      <w:r>
        <w:instrText xml:space="preserve"> SEQ ábra \* ARABIC </w:instrText>
      </w:r>
      <w:r>
        <w:fldChar w:fldCharType="separate"/>
      </w:r>
      <w:r>
        <w:rPr>
          <w:noProof/>
        </w:rPr>
        <w:t>23</w:t>
      </w:r>
      <w:r>
        <w:fldChar w:fldCharType="end"/>
      </w:r>
      <w:r>
        <w:t>. ábra Bevásárló lista játék kosarához tartozó kódrész</w:t>
      </w:r>
    </w:p>
    <w:p w14:paraId="46DAC05F" w14:textId="77777777" w:rsidR="00B81726" w:rsidRDefault="00B81726" w:rsidP="00B81726">
      <w:pPr>
        <w:rPr>
          <w:lang w:eastAsia="en-US"/>
        </w:rPr>
      </w:pPr>
      <w:r w:rsidRPr="00B81726">
        <w:rPr>
          <w:b/>
          <w:bCs/>
          <w:lang w:eastAsia="en-US"/>
        </w:rPr>
        <w:lastRenderedPageBreak/>
        <w:t>Tétel tárolása</w:t>
      </w:r>
      <w:r w:rsidRPr="00B81726">
        <w:rPr>
          <w:lang w:eastAsia="en-US"/>
        </w:rPr>
        <w:t xml:space="preserve">: Az összegyűjtött </w:t>
      </w:r>
      <w:r w:rsidRPr="00B81726">
        <w:rPr>
          <w:b/>
          <w:bCs/>
          <w:lang w:eastAsia="en-US"/>
        </w:rPr>
        <w:t>tételobjektumok</w:t>
      </w:r>
      <w:r w:rsidRPr="00B81726">
        <w:rPr>
          <w:lang w:eastAsia="en-US"/>
        </w:rPr>
        <w:t xml:space="preserve"> listáját vezeti. Ez a lista bármikor elérhető a kosár tartalmának ellenőrzéséhez.</w:t>
      </w:r>
    </w:p>
    <w:p w14:paraId="1663F461" w14:textId="77777777" w:rsidR="00B81726" w:rsidRPr="00B81726" w:rsidRDefault="00B81726" w:rsidP="00D922AA">
      <w:pPr>
        <w:rPr>
          <w:lang w:eastAsia="en-US"/>
        </w:rPr>
      </w:pPr>
    </w:p>
    <w:p w14:paraId="5112DDB1" w14:textId="77777777" w:rsidR="00B81726" w:rsidRDefault="00B81726" w:rsidP="00B81726">
      <w:pPr>
        <w:rPr>
          <w:lang w:eastAsia="en-US"/>
        </w:rPr>
      </w:pPr>
      <w:r w:rsidRPr="00B81726">
        <w:rPr>
          <w:b/>
          <w:bCs/>
          <w:lang w:eastAsia="en-US"/>
        </w:rPr>
        <w:t>Tétel hozzáadása</w:t>
      </w:r>
      <w:r w:rsidRPr="00B81726">
        <w:rPr>
          <w:lang w:eastAsia="en-US"/>
        </w:rPr>
        <w:t xml:space="preserve">: Biztosít egy </w:t>
      </w:r>
      <w:r w:rsidRPr="00B81726">
        <w:rPr>
          <w:b/>
          <w:bCs/>
          <w:lang w:eastAsia="en-US"/>
        </w:rPr>
        <w:t>AddItem</w:t>
      </w:r>
      <w:r w:rsidRPr="00B81726">
        <w:rPr>
          <w:lang w:eastAsia="en-US"/>
        </w:rPr>
        <w:t xml:space="preserve"> metódust egy </w:t>
      </w:r>
      <w:r w:rsidRPr="00B81726">
        <w:rPr>
          <w:b/>
          <w:bCs/>
          <w:lang w:eastAsia="en-US"/>
        </w:rPr>
        <w:t>Item</w:t>
      </w:r>
      <w:r w:rsidRPr="00B81726">
        <w:rPr>
          <w:lang w:eastAsia="en-US"/>
        </w:rPr>
        <w:t xml:space="preserve"> hozzáadásához a kosárhoz, amelyet az </w:t>
      </w:r>
      <w:r w:rsidRPr="00B81726">
        <w:rPr>
          <w:b/>
          <w:bCs/>
          <w:lang w:eastAsia="en-US"/>
        </w:rPr>
        <w:t>Item</w:t>
      </w:r>
      <w:r w:rsidRPr="00B81726">
        <w:rPr>
          <w:lang w:eastAsia="en-US"/>
        </w:rPr>
        <w:t xml:space="preserve"> szkript hív meg, amikor egy Itemet összegyűjtöttek.</w:t>
      </w:r>
    </w:p>
    <w:p w14:paraId="496E4B26" w14:textId="77777777" w:rsidR="00B81726" w:rsidRPr="00B81726" w:rsidRDefault="00B81726" w:rsidP="00D922AA">
      <w:pPr>
        <w:rPr>
          <w:lang w:eastAsia="en-US"/>
        </w:rPr>
      </w:pPr>
    </w:p>
    <w:p w14:paraId="5BCFBFB1" w14:textId="77777777" w:rsidR="00B81726" w:rsidRPr="00B81726" w:rsidRDefault="00B81726" w:rsidP="00D922AA">
      <w:pPr>
        <w:jc w:val="both"/>
        <w:rPr>
          <w:lang w:eastAsia="en-US"/>
        </w:rPr>
      </w:pPr>
      <w:r w:rsidRPr="00B81726">
        <w:rPr>
          <w:b/>
          <w:bCs/>
          <w:lang w:eastAsia="en-US"/>
        </w:rPr>
        <w:t>List Items</w:t>
      </w:r>
      <w:r w:rsidRPr="00B81726">
        <w:rPr>
          <w:lang w:eastAsia="en-US"/>
        </w:rPr>
        <w:t>: Egy opcionális metódus az összes összegyűjtött tárgy nevének kiadására, ami hasznos a hibakereséshez vagy a kosár tartalmának megjelenítéséhez a játékos számára.</w:t>
      </w:r>
    </w:p>
    <w:p w14:paraId="36C7A8E8" w14:textId="77777777" w:rsidR="00B81726" w:rsidRDefault="00B81726" w:rsidP="00B81726">
      <w:pPr>
        <w:rPr>
          <w:lang w:eastAsia="en-US"/>
        </w:rPr>
      </w:pPr>
    </w:p>
    <w:p w14:paraId="48507FEC" w14:textId="77777777" w:rsidR="00B81726" w:rsidRPr="00D922AA" w:rsidRDefault="00B81726" w:rsidP="00B81726">
      <w:pPr>
        <w:rPr>
          <w:lang w:eastAsia="en-US"/>
        </w:rPr>
      </w:pPr>
    </w:p>
    <w:p w14:paraId="6553F60C" w14:textId="77777777" w:rsidR="00F126D8" w:rsidRDefault="00F126D8" w:rsidP="003C2DAF">
      <w:pPr>
        <w:keepNext/>
        <w:jc w:val="center"/>
      </w:pPr>
      <w:r w:rsidRPr="00F126D8">
        <w:rPr>
          <w:noProof/>
          <w:lang w:eastAsia="en-US"/>
        </w:rPr>
        <w:drawing>
          <wp:inline distT="0" distB="0" distL="0" distR="0" wp14:anchorId="2CEB540C" wp14:editId="24273940">
            <wp:extent cx="5399405" cy="3881755"/>
            <wp:effectExtent l="0" t="0" r="0" b="4445"/>
            <wp:docPr id="1617280361" name="Kép 1" descr="A képen szöveg, képernyőkép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280361" name="Kép 1" descr="A képen szöveg, képernyőkép látható&#10;&#10;Automatikusan generált leírás"/>
                    <pic:cNvPicPr/>
                  </pic:nvPicPr>
                  <pic:blipFill>
                    <a:blip r:embed="rId50"/>
                    <a:stretch>
                      <a:fillRect/>
                    </a:stretch>
                  </pic:blipFill>
                  <pic:spPr>
                    <a:xfrm>
                      <a:off x="0" y="0"/>
                      <a:ext cx="5399405" cy="3881755"/>
                    </a:xfrm>
                    <a:prstGeom prst="rect">
                      <a:avLst/>
                    </a:prstGeom>
                  </pic:spPr>
                </pic:pic>
              </a:graphicData>
            </a:graphic>
          </wp:inline>
        </w:drawing>
      </w:r>
    </w:p>
    <w:p w14:paraId="08E509CE" w14:textId="7E432248" w:rsidR="002F27CD" w:rsidRDefault="00F126D8" w:rsidP="00F126D8">
      <w:pPr>
        <w:pStyle w:val="Kpalrs"/>
      </w:pPr>
      <w:r>
        <w:fldChar w:fldCharType="begin"/>
      </w:r>
      <w:r>
        <w:instrText xml:space="preserve"> SEQ ábra \* ARABIC </w:instrText>
      </w:r>
      <w:r>
        <w:fldChar w:fldCharType="separate"/>
      </w:r>
      <w:r>
        <w:rPr>
          <w:noProof/>
        </w:rPr>
        <w:t>24</w:t>
      </w:r>
      <w:r>
        <w:fldChar w:fldCharType="end"/>
      </w:r>
      <w:r>
        <w:t>. ábra A. bevásárló lista játék a kosárba helyezés menetéhez tartozó kódrészlet</w:t>
      </w:r>
    </w:p>
    <w:p w14:paraId="63FA860E" w14:textId="77777777" w:rsidR="00FC71D4" w:rsidRDefault="00FC71D4" w:rsidP="00FC71D4">
      <w:pPr>
        <w:rPr>
          <w:lang w:eastAsia="en-US"/>
        </w:rPr>
      </w:pPr>
    </w:p>
    <w:p w14:paraId="603A42F9" w14:textId="5923E26F" w:rsidR="00FC71D4" w:rsidRPr="00FC71D4" w:rsidRDefault="00FC71D4" w:rsidP="00D922AA">
      <w:pPr>
        <w:rPr>
          <w:lang w:eastAsia="en-US"/>
        </w:rPr>
      </w:pPr>
      <w:r>
        <w:rPr>
          <w:b/>
          <w:bCs/>
          <w:lang w:eastAsia="en-US"/>
        </w:rPr>
        <w:t>Kosár</w:t>
      </w:r>
      <w:r w:rsidRPr="00FC71D4">
        <w:rPr>
          <w:b/>
          <w:bCs/>
          <w:lang w:eastAsia="en-US"/>
        </w:rPr>
        <w:t xml:space="preserve"> pozíció</w:t>
      </w:r>
      <w:r w:rsidRPr="00FC71D4">
        <w:rPr>
          <w:lang w:eastAsia="en-US"/>
        </w:rPr>
        <w:t xml:space="preserve">: A szkript mostantól tartalmaz egy nyilvános Transform </w:t>
      </w:r>
      <w:r w:rsidRPr="00FC71D4">
        <w:rPr>
          <w:b/>
          <w:bCs/>
          <w:lang w:eastAsia="en-US"/>
        </w:rPr>
        <w:t>cartTransformot</w:t>
      </w:r>
      <w:r w:rsidRPr="00FC71D4">
        <w:rPr>
          <w:lang w:eastAsia="en-US"/>
        </w:rPr>
        <w:t>, amelyet a játékjelenetben a tényleges kocsi objektumhoz kell rendelni. Ez a Transform határozza meg, hogy az összegyűjtött tárgyak hova lesznek elhelyezve.</w:t>
      </w:r>
    </w:p>
    <w:p w14:paraId="36282891" w14:textId="77777777" w:rsidR="00FC71D4" w:rsidRPr="00FC71D4" w:rsidRDefault="00FC71D4" w:rsidP="00D922AA">
      <w:pPr>
        <w:rPr>
          <w:lang w:eastAsia="en-US"/>
        </w:rPr>
      </w:pPr>
      <w:r w:rsidRPr="00FC71D4">
        <w:rPr>
          <w:b/>
          <w:bCs/>
          <w:lang w:eastAsia="en-US"/>
        </w:rPr>
        <w:t>GetCartPosition</w:t>
      </w:r>
      <w:r w:rsidRPr="00FC71D4">
        <w:rPr>
          <w:lang w:eastAsia="en-US"/>
        </w:rPr>
        <w:t>: Egy metódus a kocsi aktuális pozíciójának lekérdezésére, amely megadja a célpozíciót, ahová a tárgyakat vizuálisan le kell tenni, amikor összegyűjtik őket.</w:t>
      </w:r>
    </w:p>
    <w:p w14:paraId="7126F9AF" w14:textId="77777777" w:rsidR="00FC71D4" w:rsidRPr="00FC71D4" w:rsidRDefault="00FC71D4" w:rsidP="00D922AA">
      <w:pPr>
        <w:rPr>
          <w:lang w:eastAsia="en-US"/>
        </w:rPr>
      </w:pPr>
    </w:p>
    <w:p w14:paraId="29741538" w14:textId="518C8D72" w:rsidR="00E21E72" w:rsidRPr="00F31524" w:rsidRDefault="002C57AE" w:rsidP="003B5798">
      <w:pPr>
        <w:pStyle w:val="Cmsor1"/>
      </w:pPr>
      <w:bookmarkStart w:id="97" w:name="_Toc163725951"/>
      <w:r w:rsidRPr="00F31524">
        <w:rPr>
          <w:b w:val="0"/>
          <w:bCs/>
          <w:noProof/>
          <w:szCs w:val="24"/>
        </w:rPr>
        <w:lastRenderedPageBreak/>
        <w:drawing>
          <wp:anchor distT="0" distB="0" distL="114300" distR="114300" simplePos="0" relativeHeight="251658240" behindDoc="0" locked="0" layoutInCell="1" allowOverlap="1" wp14:anchorId="7D269687" wp14:editId="319A0D5B">
            <wp:simplePos x="0" y="0"/>
            <wp:positionH relativeFrom="margin">
              <wp:posOffset>497756</wp:posOffset>
            </wp:positionH>
            <wp:positionV relativeFrom="paragraph">
              <wp:posOffset>530657</wp:posOffset>
            </wp:positionV>
            <wp:extent cx="4460875" cy="2426970"/>
            <wp:effectExtent l="0" t="0" r="0" b="0"/>
            <wp:wrapSquare wrapText="bothSides"/>
            <wp:docPr id="60229291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292911" name="Kép 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460875" cy="2426970"/>
                    </a:xfrm>
                    <a:prstGeom prst="rect">
                      <a:avLst/>
                    </a:prstGeom>
                  </pic:spPr>
                </pic:pic>
              </a:graphicData>
            </a:graphic>
            <wp14:sizeRelH relativeFrom="margin">
              <wp14:pctWidth>0</wp14:pctWidth>
            </wp14:sizeRelH>
            <wp14:sizeRelV relativeFrom="margin">
              <wp14:pctHeight>0</wp14:pctHeight>
            </wp14:sizeRelV>
          </wp:anchor>
        </w:drawing>
      </w:r>
      <w:commentRangeStart w:id="98"/>
      <w:commentRangeEnd w:id="98"/>
      <w:r w:rsidR="009E50EC">
        <w:rPr>
          <w:rStyle w:val="Jegyzethivatkozs"/>
        </w:rPr>
        <w:commentReference w:id="98"/>
      </w:r>
      <w:r w:rsidR="008C10B1" w:rsidRPr="00F31524">
        <w:rPr>
          <w:noProof/>
        </w:rPr>
        <mc:AlternateContent>
          <mc:Choice Requires="wps">
            <w:drawing>
              <wp:anchor distT="0" distB="0" distL="114300" distR="114300" simplePos="0" relativeHeight="251723264" behindDoc="0" locked="0" layoutInCell="1" allowOverlap="1" wp14:anchorId="3538EEC7" wp14:editId="1309995E">
                <wp:simplePos x="0" y="0"/>
                <wp:positionH relativeFrom="column">
                  <wp:posOffset>-796925</wp:posOffset>
                </wp:positionH>
                <wp:positionV relativeFrom="paragraph">
                  <wp:posOffset>2958465</wp:posOffset>
                </wp:positionV>
                <wp:extent cx="6725285" cy="302260"/>
                <wp:effectExtent l="0" t="0" r="2540" b="0"/>
                <wp:wrapSquare wrapText="bothSides"/>
                <wp:docPr id="1072528336"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25285" cy="3022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D16DC0" w14:textId="4A8AE507" w:rsidR="00202AD4" w:rsidRPr="00202AD4" w:rsidRDefault="00E21E72" w:rsidP="00202AD4">
                            <w:pPr>
                              <w:pStyle w:val="Kpalrs"/>
                            </w:pPr>
                            <w:r w:rsidRPr="00013498">
                              <w:fldChar w:fldCharType="begin"/>
                            </w:r>
                            <w:r w:rsidRPr="00013498">
                              <w:instrText xml:space="preserve"> SEQ ábra \* ARABIC </w:instrText>
                            </w:r>
                            <w:r w:rsidRPr="00013498">
                              <w:fldChar w:fldCharType="separate"/>
                            </w:r>
                            <w:bookmarkStart w:id="99" w:name="_Toc163723859"/>
                            <w:r w:rsidR="002F27CD">
                              <w:rPr>
                                <w:noProof/>
                              </w:rPr>
                              <w:t>24</w:t>
                            </w:r>
                            <w:r w:rsidRPr="00013498">
                              <w:fldChar w:fldCharType="end"/>
                            </w:r>
                            <w:r w:rsidRPr="00013498">
                              <w:t>. ábra Adatbázis modell</w:t>
                            </w:r>
                            <w:bookmarkEnd w:id="99"/>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3538EEC7" id="Text Box 5" o:spid="_x0000_s1027" type="#_x0000_t202" style="position:absolute;left:0;text-align:left;margin-left:-62.75pt;margin-top:232.95pt;width:529.55pt;height:23.8pt;z-index:25172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" stroked="f">
                <v:textbox style="mso-fit-shape-to-text:t" inset="0,0,0,0">
                  <w:txbxContent>
                    <w:p w14:paraId="31D16DC0" w14:textId="4A8AE507" w:rsidR="00202AD4" w:rsidRPr="00202AD4" w:rsidRDefault="00E21E72" w:rsidP="00202AD4">
                      <w:pPr>
                        <w:pStyle w:val="Kpalrs"/>
                      </w:pPr>
                      <w:r w:rsidRPr="00013498">
                        <w:fldChar w:fldCharType="begin"/>
                      </w:r>
                      <w:r w:rsidRPr="00013498">
                        <w:instrText xml:space="preserve"> SEQ ábra \* ARABIC </w:instrText>
                      </w:r>
                      <w:r w:rsidRPr="00013498">
                        <w:fldChar w:fldCharType="separate"/>
                      </w:r>
                      <w:bookmarkStart w:id="100" w:name="_Toc163723859"/>
                      <w:r w:rsidR="002F27CD">
                        <w:rPr>
                          <w:noProof/>
                        </w:rPr>
                        <w:t>24</w:t>
                      </w:r>
                      <w:r w:rsidRPr="00013498">
                        <w:fldChar w:fldCharType="end"/>
                      </w:r>
                      <w:r w:rsidRPr="00013498">
                        <w:t>. ábra Adatbázis modell</w:t>
                      </w:r>
                      <w:bookmarkEnd w:id="100"/>
                    </w:p>
                  </w:txbxContent>
                </v:textbox>
                <w10:wrap type="square"/>
              </v:shape>
            </w:pict>
          </mc:Fallback>
        </mc:AlternateContent>
      </w:r>
      <w:r w:rsidR="00E21E72" w:rsidRPr="00F31524">
        <w:t>SQL adatbázis</w:t>
      </w:r>
      <w:bookmarkEnd w:id="97"/>
      <w:r w:rsidR="00E21E72" w:rsidRPr="00F31524">
        <w:t xml:space="preserve"> </w:t>
      </w:r>
    </w:p>
    <w:p w14:paraId="7C13B1B3" w14:textId="46BF6BA8" w:rsidR="00202AD4" w:rsidRDefault="00202AD4" w:rsidP="00202AD4">
      <w:pPr>
        <w:keepNext/>
        <w:jc w:val="center"/>
      </w:pPr>
      <w:r w:rsidRPr="00202AD4">
        <w:rPr>
          <w:noProof/>
        </w:rPr>
        <w:drawing>
          <wp:inline distT="0" distB="0" distL="0" distR="0" wp14:anchorId="38335A02" wp14:editId="1AD47BF5">
            <wp:extent cx="4629432" cy="5184000"/>
            <wp:effectExtent l="0" t="0" r="0" b="0"/>
            <wp:docPr id="710385517"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385517" name="Kép 1"/>
                    <pic:cNvPicPr/>
                  </pic:nvPicPr>
                  <pic:blipFill>
                    <a:blip r:embed="rId52">
                      <a:extLst>
                        <a:ext uri="{28A0092B-C50C-407E-A947-70E740481C1C}">
                          <a14:useLocalDpi xmlns:a14="http://schemas.microsoft.com/office/drawing/2010/main" val="0"/>
                        </a:ext>
                      </a:extLst>
                    </a:blip>
                    <a:stretch>
                      <a:fillRect/>
                    </a:stretch>
                  </pic:blipFill>
                  <pic:spPr>
                    <a:xfrm>
                      <a:off x="0" y="0"/>
                      <a:ext cx="4629432" cy="5184000"/>
                    </a:xfrm>
                    <a:prstGeom prst="rect">
                      <a:avLst/>
                    </a:prstGeom>
                  </pic:spPr>
                </pic:pic>
              </a:graphicData>
            </a:graphic>
          </wp:inline>
        </w:drawing>
      </w:r>
    </w:p>
    <w:p w14:paraId="72ABCAD8" w14:textId="2AD475EE" w:rsidR="00912D26" w:rsidRDefault="00202AD4" w:rsidP="00202AD4">
      <w:pPr>
        <w:pStyle w:val="Kpalrs"/>
      </w:pPr>
      <w:r>
        <w:fldChar w:fldCharType="begin"/>
      </w:r>
      <w:r>
        <w:instrText xml:space="preserve"> SEQ ábra \* ARABIC </w:instrText>
      </w:r>
      <w:r>
        <w:fldChar w:fldCharType="separate"/>
      </w:r>
      <w:bookmarkStart w:id="101" w:name="_Toc163723860"/>
      <w:r w:rsidR="002F27CD">
        <w:rPr>
          <w:noProof/>
        </w:rPr>
        <w:t>25</w:t>
      </w:r>
      <w:r>
        <w:fldChar w:fldCharType="end"/>
      </w:r>
      <w:r>
        <w:t>. ábra Adatbázisról készült képernyőfotó</w:t>
      </w:r>
      <w:bookmarkEnd w:id="101"/>
    </w:p>
    <w:p w14:paraId="042C7728" w14:textId="77777777" w:rsidR="00912D26" w:rsidRDefault="00912D26" w:rsidP="00912D26">
      <w:pPr>
        <w:pStyle w:val="Cmsor2"/>
      </w:pPr>
      <w:bookmarkStart w:id="102" w:name="_Toc163725952"/>
      <w:r>
        <w:lastRenderedPageBreak/>
        <w:t>Adatbázis Elemei:</w:t>
      </w:r>
      <w:bookmarkEnd w:id="102"/>
    </w:p>
    <w:p w14:paraId="2BECF8B7" w14:textId="77777777" w:rsidR="00912D26" w:rsidRDefault="00912D26" w:rsidP="003F5718">
      <w:pPr>
        <w:pStyle w:val="Firstparagraph"/>
        <w:keepNext/>
        <w:jc w:val="center"/>
      </w:pPr>
      <w:r w:rsidRPr="00912D26">
        <w:rPr>
          <w:noProof/>
        </w:rPr>
        <w:drawing>
          <wp:inline distT="0" distB="0" distL="0" distR="0" wp14:anchorId="3E096946" wp14:editId="0A186F03">
            <wp:extent cx="4020111" cy="1086002"/>
            <wp:effectExtent l="0" t="0" r="0" b="0"/>
            <wp:docPr id="1669447369" name="Kép 1" descr="A képen szöveg, képernyőkép, Betűtípu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447369" name="Kép 1" descr="A képen szöveg, képernyőkép, Betűtípus látható&#10;&#10;Automatikusan generált leírás"/>
                    <pic:cNvPicPr/>
                  </pic:nvPicPr>
                  <pic:blipFill>
                    <a:blip r:embed="rId53"/>
                    <a:stretch>
                      <a:fillRect/>
                    </a:stretch>
                  </pic:blipFill>
                  <pic:spPr>
                    <a:xfrm>
                      <a:off x="0" y="0"/>
                      <a:ext cx="4020111" cy="1086002"/>
                    </a:xfrm>
                    <a:prstGeom prst="rect">
                      <a:avLst/>
                    </a:prstGeom>
                  </pic:spPr>
                </pic:pic>
              </a:graphicData>
            </a:graphic>
          </wp:inline>
        </w:drawing>
      </w:r>
    </w:p>
    <w:p w14:paraId="65961A4E" w14:textId="6557E657" w:rsidR="00912D26" w:rsidRDefault="00912D26" w:rsidP="00912D26">
      <w:pPr>
        <w:pStyle w:val="Kpalrs"/>
      </w:pPr>
      <w:r>
        <w:fldChar w:fldCharType="begin"/>
      </w:r>
      <w:r>
        <w:instrText xml:space="preserve"> SEQ ábra \* ARABIC </w:instrText>
      </w:r>
      <w:r>
        <w:fldChar w:fldCharType="separate"/>
      </w:r>
      <w:bookmarkStart w:id="103" w:name="_Toc163723861"/>
      <w:r w:rsidR="002F27CD">
        <w:rPr>
          <w:noProof/>
        </w:rPr>
        <w:t>26</w:t>
      </w:r>
      <w:r>
        <w:fldChar w:fldCharType="end"/>
      </w:r>
      <w:r>
        <w:t>. ábra A játékos adattábla</w:t>
      </w:r>
      <w:bookmarkEnd w:id="103"/>
    </w:p>
    <w:p w14:paraId="61E5D5B2" w14:textId="2362F8D5" w:rsidR="0073312A" w:rsidRDefault="0073312A" w:rsidP="0073312A">
      <w:pPr>
        <w:rPr>
          <w:lang w:eastAsia="en-US"/>
        </w:rPr>
      </w:pPr>
      <w:r w:rsidRPr="0073312A">
        <w:rPr>
          <w:lang w:eastAsia="en-US"/>
        </w:rPr>
        <w:t>Ez a táblázat a VR-játékok játékosainak alapvető adatait tárolja. Minden rekord egy egyedi játékost képvisel, és tartalmazza a játékos azonosítóját, felhasználónevét, e-mail címét és a játékhoz való csatlakozás dátumát.</w:t>
      </w:r>
    </w:p>
    <w:p w14:paraId="621046EF" w14:textId="77777777" w:rsidR="0073312A" w:rsidRPr="000948C5" w:rsidRDefault="0073312A" w:rsidP="003C2DAF"/>
    <w:p w14:paraId="27E494B9" w14:textId="77777777" w:rsidR="00912D26" w:rsidRDefault="00912D26" w:rsidP="003C2DAF">
      <w:pPr>
        <w:keepNext/>
        <w:jc w:val="center"/>
      </w:pPr>
      <w:r w:rsidRPr="00912D26">
        <w:rPr>
          <w:rFonts w:eastAsiaTheme="minorHAnsi"/>
          <w:noProof/>
          <w:lang w:eastAsia="en-US"/>
        </w:rPr>
        <w:drawing>
          <wp:inline distT="0" distB="0" distL="0" distR="0" wp14:anchorId="64ECBE98" wp14:editId="65E9D9A8">
            <wp:extent cx="3524742" cy="943107"/>
            <wp:effectExtent l="0" t="0" r="0" b="9525"/>
            <wp:docPr id="132806054" name="Kép 1" descr="A képen szöveg, képernyőkép, Betűtípus, szá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06054" name="Kép 1" descr="A képen szöveg, képernyőkép, Betűtípus, szám látható&#10;&#10;Automatikusan generált leírás"/>
                    <pic:cNvPicPr/>
                  </pic:nvPicPr>
                  <pic:blipFill>
                    <a:blip r:embed="rId54"/>
                    <a:stretch>
                      <a:fillRect/>
                    </a:stretch>
                  </pic:blipFill>
                  <pic:spPr>
                    <a:xfrm>
                      <a:off x="0" y="0"/>
                      <a:ext cx="3524742" cy="943107"/>
                    </a:xfrm>
                    <a:prstGeom prst="rect">
                      <a:avLst/>
                    </a:prstGeom>
                  </pic:spPr>
                </pic:pic>
              </a:graphicData>
            </a:graphic>
          </wp:inline>
        </w:drawing>
      </w:r>
    </w:p>
    <w:p w14:paraId="5E789FFB" w14:textId="162B8F29" w:rsidR="00912D26" w:rsidRDefault="00912D26" w:rsidP="00912D26">
      <w:pPr>
        <w:pStyle w:val="Kpalrs"/>
      </w:pPr>
      <w:r>
        <w:fldChar w:fldCharType="begin"/>
      </w:r>
      <w:r>
        <w:instrText xml:space="preserve"> SEQ ábra \* ARABIC </w:instrText>
      </w:r>
      <w:r>
        <w:fldChar w:fldCharType="separate"/>
      </w:r>
      <w:bookmarkStart w:id="104" w:name="_Toc163723862"/>
      <w:r w:rsidR="002F27CD">
        <w:rPr>
          <w:noProof/>
        </w:rPr>
        <w:t>27</w:t>
      </w:r>
      <w:r>
        <w:fldChar w:fldCharType="end"/>
      </w:r>
      <w:r>
        <w:t>. ábra A játékok adattábla</w:t>
      </w:r>
      <w:bookmarkEnd w:id="104"/>
    </w:p>
    <w:p w14:paraId="21AE1EEA" w14:textId="3E4F8AF3" w:rsidR="0073312A" w:rsidRDefault="0073312A" w:rsidP="0073312A">
      <w:pPr>
        <w:rPr>
          <w:lang w:eastAsia="en-US"/>
        </w:rPr>
      </w:pPr>
      <w:r w:rsidRPr="0073312A">
        <w:rPr>
          <w:lang w:eastAsia="en-US"/>
        </w:rPr>
        <w:t>Ez a táblázat a VR-alkalmazásban elérhető összes különböző játékot felsorolja. Tartalmazza az egyes játékok azonosítóját, a játék nevét és egy leírást, amely a játék célját vagy játékmechanizmusát magyarázza.</w:t>
      </w:r>
    </w:p>
    <w:p w14:paraId="5D66FA71" w14:textId="77777777" w:rsidR="0073312A" w:rsidRPr="000948C5" w:rsidRDefault="0073312A" w:rsidP="003C2DAF"/>
    <w:p w14:paraId="1BA387A5" w14:textId="77777777" w:rsidR="00912D26" w:rsidRDefault="00912D26" w:rsidP="003C2DAF">
      <w:pPr>
        <w:keepNext/>
        <w:jc w:val="center"/>
      </w:pPr>
      <w:r w:rsidRPr="00912D26">
        <w:rPr>
          <w:rFonts w:eastAsiaTheme="minorHAnsi"/>
          <w:noProof/>
          <w:lang w:eastAsia="en-US"/>
        </w:rPr>
        <w:drawing>
          <wp:inline distT="0" distB="0" distL="0" distR="0" wp14:anchorId="58B9D77C" wp14:editId="4E99FFA3">
            <wp:extent cx="4286848" cy="1648055"/>
            <wp:effectExtent l="0" t="0" r="0" b="9525"/>
            <wp:docPr id="1940404193" name="Kép 1" descr="A képen szöveg, képernyőkép, Betűtípus, képernyő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404193" name="Kép 1" descr="A képen szöveg, képernyőkép, Betűtípus, képernyő látható&#10;&#10;Automatikusan generált leírás"/>
                    <pic:cNvPicPr/>
                  </pic:nvPicPr>
                  <pic:blipFill>
                    <a:blip r:embed="rId55"/>
                    <a:stretch>
                      <a:fillRect/>
                    </a:stretch>
                  </pic:blipFill>
                  <pic:spPr>
                    <a:xfrm>
                      <a:off x="0" y="0"/>
                      <a:ext cx="4286848" cy="1648055"/>
                    </a:xfrm>
                    <a:prstGeom prst="rect">
                      <a:avLst/>
                    </a:prstGeom>
                  </pic:spPr>
                </pic:pic>
              </a:graphicData>
            </a:graphic>
          </wp:inline>
        </w:drawing>
      </w:r>
    </w:p>
    <w:p w14:paraId="65F50D24" w14:textId="06812957" w:rsidR="00912D26" w:rsidRDefault="00912D26" w:rsidP="00912D26">
      <w:pPr>
        <w:pStyle w:val="Kpalrs"/>
      </w:pPr>
      <w:r>
        <w:fldChar w:fldCharType="begin"/>
      </w:r>
      <w:r>
        <w:instrText xml:space="preserve"> SEQ ábra \* ARABIC </w:instrText>
      </w:r>
      <w:r>
        <w:fldChar w:fldCharType="separate"/>
      </w:r>
      <w:bookmarkStart w:id="105" w:name="_Toc163723863"/>
      <w:r w:rsidR="002F27CD">
        <w:rPr>
          <w:noProof/>
        </w:rPr>
        <w:t>28</w:t>
      </w:r>
      <w:r>
        <w:fldChar w:fldCharType="end"/>
      </w:r>
      <w:r>
        <w:t>. ábra Eredmények adattábla</w:t>
      </w:r>
      <w:bookmarkEnd w:id="105"/>
    </w:p>
    <w:p w14:paraId="7C8DAFD0" w14:textId="135F773C" w:rsidR="0073312A" w:rsidRDefault="0073312A" w:rsidP="0073312A">
      <w:pPr>
        <w:rPr>
          <w:lang w:eastAsia="en-US"/>
        </w:rPr>
      </w:pPr>
      <w:r w:rsidRPr="0073312A">
        <w:rPr>
          <w:lang w:eastAsia="en-US"/>
        </w:rPr>
        <w:t>A pontszámok táblázatban a játékosok által az egyes játékokban elért pontszámokat követheti nyomon. Kapcsolódik a Játékosok és a Játékok táblázatokhoz, és tárolja, hogy melyik játékos ért el egy adott pontszámot egy adott játékban, a pontszám értékét és a pontszám rögzítésének dátumát.</w:t>
      </w:r>
    </w:p>
    <w:p w14:paraId="506DE681" w14:textId="77777777" w:rsidR="0073312A" w:rsidRDefault="0073312A">
      <w:pPr>
        <w:spacing w:after="160" w:line="259" w:lineRule="auto"/>
        <w:rPr>
          <w:lang w:eastAsia="en-US"/>
        </w:rPr>
      </w:pPr>
      <w:r>
        <w:rPr>
          <w:lang w:eastAsia="en-US"/>
        </w:rPr>
        <w:br w:type="page"/>
      </w:r>
    </w:p>
    <w:p w14:paraId="1F121294" w14:textId="77777777" w:rsidR="0073312A" w:rsidRDefault="0073312A" w:rsidP="0073312A">
      <w:pPr>
        <w:rPr>
          <w:lang w:eastAsia="en-US"/>
        </w:rPr>
      </w:pPr>
    </w:p>
    <w:p w14:paraId="7CD6AEE0" w14:textId="77777777" w:rsidR="0073312A" w:rsidRPr="000948C5" w:rsidRDefault="0073312A" w:rsidP="003C2DAF"/>
    <w:p w14:paraId="06CEF855" w14:textId="77777777" w:rsidR="00912D26" w:rsidRDefault="00912D26" w:rsidP="003C2DAF">
      <w:pPr>
        <w:keepNext/>
        <w:jc w:val="center"/>
      </w:pPr>
      <w:r w:rsidRPr="00912D26">
        <w:rPr>
          <w:rFonts w:eastAsiaTheme="minorHAnsi"/>
          <w:noProof/>
          <w:lang w:eastAsia="en-US"/>
        </w:rPr>
        <w:drawing>
          <wp:inline distT="0" distB="0" distL="0" distR="0" wp14:anchorId="4D042A44" wp14:editId="33D64C78">
            <wp:extent cx="3724795" cy="914528"/>
            <wp:effectExtent l="0" t="0" r="0" b="0"/>
            <wp:docPr id="1670907833" name="Kép 1" descr="A képen szöveg, képernyőkép, Betűtípus, szá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907833" name="Kép 1" descr="A képen szöveg, képernyőkép, Betűtípus, szám látható&#10;&#10;Automatikusan generált leírás"/>
                    <pic:cNvPicPr/>
                  </pic:nvPicPr>
                  <pic:blipFill>
                    <a:blip r:embed="rId56"/>
                    <a:stretch>
                      <a:fillRect/>
                    </a:stretch>
                  </pic:blipFill>
                  <pic:spPr>
                    <a:xfrm>
                      <a:off x="0" y="0"/>
                      <a:ext cx="3724795" cy="914528"/>
                    </a:xfrm>
                    <a:prstGeom prst="rect">
                      <a:avLst/>
                    </a:prstGeom>
                  </pic:spPr>
                </pic:pic>
              </a:graphicData>
            </a:graphic>
          </wp:inline>
        </w:drawing>
      </w:r>
    </w:p>
    <w:p w14:paraId="2B6A1132" w14:textId="23BA6E91" w:rsidR="00912D26" w:rsidRDefault="0073312A" w:rsidP="0073312A">
      <w:pPr>
        <w:pStyle w:val="Kpalrs"/>
        <w:tabs>
          <w:tab w:val="center" w:pos="4535"/>
          <w:tab w:val="left" w:pos="6770"/>
        </w:tabs>
        <w:jc w:val="left"/>
      </w:pPr>
      <w:r>
        <w:tab/>
      </w:r>
      <w:r w:rsidR="00912D26">
        <w:fldChar w:fldCharType="begin"/>
      </w:r>
      <w:r w:rsidR="00912D26">
        <w:instrText xml:space="preserve"> SEQ ábra \* ARABIC </w:instrText>
      </w:r>
      <w:r w:rsidR="00912D26">
        <w:fldChar w:fldCharType="separate"/>
      </w:r>
      <w:bookmarkStart w:id="106" w:name="_Toc163723864"/>
      <w:r w:rsidR="002F27CD">
        <w:rPr>
          <w:noProof/>
        </w:rPr>
        <w:t>29</w:t>
      </w:r>
      <w:r w:rsidR="00912D26">
        <w:fldChar w:fldCharType="end"/>
      </w:r>
      <w:r w:rsidR="00912D26">
        <w:t>. ábra Tárolt tárgyak adattábla</w:t>
      </w:r>
      <w:bookmarkEnd w:id="106"/>
      <w:r>
        <w:tab/>
      </w:r>
    </w:p>
    <w:p w14:paraId="7B5B4D93" w14:textId="00AE7B57" w:rsidR="0073312A" w:rsidRDefault="0073312A" w:rsidP="0073312A">
      <w:pPr>
        <w:rPr>
          <w:lang w:eastAsia="en-US"/>
        </w:rPr>
      </w:pPr>
      <w:r w:rsidRPr="0073312A">
        <w:rPr>
          <w:lang w:eastAsia="en-US"/>
        </w:rPr>
        <w:t>Ez a táblázat a bevásárlókocsis játékra jellemző, és a játékosok által gyűjthető tárgyakat tartalmazza. Minden egyes tárgy azonosítóját, nevét és a tárgy leírását tárolja.</w:t>
      </w:r>
    </w:p>
    <w:p w14:paraId="02F307A5" w14:textId="77777777" w:rsidR="0073312A" w:rsidRPr="000948C5" w:rsidRDefault="0073312A" w:rsidP="003C2DAF"/>
    <w:p w14:paraId="676DECCC" w14:textId="77777777" w:rsidR="00912D26" w:rsidRDefault="00912D26" w:rsidP="003C2DAF">
      <w:pPr>
        <w:keepNext/>
        <w:jc w:val="center"/>
      </w:pPr>
      <w:r w:rsidRPr="00912D26">
        <w:rPr>
          <w:rFonts w:eastAsiaTheme="minorHAnsi"/>
          <w:noProof/>
          <w:lang w:eastAsia="en-US"/>
        </w:rPr>
        <w:drawing>
          <wp:inline distT="0" distB="0" distL="0" distR="0" wp14:anchorId="755BDDE2" wp14:editId="0C1F831F">
            <wp:extent cx="4658375" cy="1552792"/>
            <wp:effectExtent l="0" t="0" r="0" b="9525"/>
            <wp:docPr id="1025856943" name="Kép 1" descr="A képen szöveg, képernyőkép, Betűtípu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856943" name="Kép 1" descr="A képen szöveg, képernyőkép, Betűtípus látható&#10;&#10;Automatikusan generált leírás"/>
                    <pic:cNvPicPr/>
                  </pic:nvPicPr>
                  <pic:blipFill>
                    <a:blip r:embed="rId57"/>
                    <a:stretch>
                      <a:fillRect/>
                    </a:stretch>
                  </pic:blipFill>
                  <pic:spPr>
                    <a:xfrm>
                      <a:off x="0" y="0"/>
                      <a:ext cx="4658375" cy="1552792"/>
                    </a:xfrm>
                    <a:prstGeom prst="rect">
                      <a:avLst/>
                    </a:prstGeom>
                  </pic:spPr>
                </pic:pic>
              </a:graphicData>
            </a:graphic>
          </wp:inline>
        </w:drawing>
      </w:r>
    </w:p>
    <w:p w14:paraId="16844C51" w14:textId="4FAB7700" w:rsidR="00912D26" w:rsidRDefault="00912D26" w:rsidP="00912D26">
      <w:pPr>
        <w:pStyle w:val="Kpalrs"/>
      </w:pPr>
      <w:r>
        <w:fldChar w:fldCharType="begin"/>
      </w:r>
      <w:r>
        <w:instrText xml:space="preserve"> SEQ ábra \* ARABIC </w:instrText>
      </w:r>
      <w:r>
        <w:fldChar w:fldCharType="separate"/>
      </w:r>
      <w:bookmarkStart w:id="107" w:name="_Toc163723865"/>
      <w:r w:rsidR="002F27CD">
        <w:rPr>
          <w:noProof/>
        </w:rPr>
        <w:t>30</w:t>
      </w:r>
      <w:r>
        <w:fldChar w:fldCharType="end"/>
      </w:r>
      <w:r>
        <w:t>. ábra Játékosnál tárolt tárgyak adattábla</w:t>
      </w:r>
      <w:bookmarkEnd w:id="107"/>
    </w:p>
    <w:p w14:paraId="7B6346A5" w14:textId="0F91BF02" w:rsidR="0073312A" w:rsidRDefault="0073312A" w:rsidP="0073312A">
      <w:pPr>
        <w:rPr>
          <w:lang w:eastAsia="en-US"/>
        </w:rPr>
      </w:pPr>
      <w:r w:rsidRPr="0073312A">
        <w:rPr>
          <w:lang w:eastAsia="en-US"/>
        </w:rPr>
        <w:t>A PlayerInventory rögzíti a játékosok által a kosaras játékban összegyűjtött tárgyakat. Nyomon követi, hogy egy játékos hány darabot gyűjtött össze az egyes tárgyakból, és mikor gyűjtötte be őket, és visszahivatkozik a Players és a Inventory Items táblákra.</w:t>
      </w:r>
    </w:p>
    <w:p w14:paraId="3EF5A271" w14:textId="77777777" w:rsidR="0073312A" w:rsidRPr="000948C5" w:rsidRDefault="0073312A" w:rsidP="003C2DAF"/>
    <w:p w14:paraId="315E0A3D" w14:textId="77777777" w:rsidR="00714D90" w:rsidRDefault="00714D90" w:rsidP="003C2DAF">
      <w:pPr>
        <w:keepNext/>
        <w:jc w:val="center"/>
      </w:pPr>
      <w:r w:rsidRPr="00714D90">
        <w:rPr>
          <w:rFonts w:eastAsiaTheme="minorHAnsi"/>
          <w:noProof/>
          <w:lang w:eastAsia="en-US"/>
        </w:rPr>
        <w:drawing>
          <wp:inline distT="0" distB="0" distL="0" distR="0" wp14:anchorId="75BCEEB0" wp14:editId="110787DD">
            <wp:extent cx="5399405" cy="1161415"/>
            <wp:effectExtent l="0" t="0" r="0" b="635"/>
            <wp:docPr id="345555599" name="Kép 1" descr="A képen szöveg, képernyőkép, Betűtípu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555599" name="Kép 1" descr="A képen szöveg, képernyőkép, Betűtípus látható&#10;&#10;Automatikusan generált leírás"/>
                    <pic:cNvPicPr/>
                  </pic:nvPicPr>
                  <pic:blipFill>
                    <a:blip r:embed="rId58"/>
                    <a:stretch>
                      <a:fillRect/>
                    </a:stretch>
                  </pic:blipFill>
                  <pic:spPr>
                    <a:xfrm>
                      <a:off x="0" y="0"/>
                      <a:ext cx="5399405" cy="1161415"/>
                    </a:xfrm>
                    <a:prstGeom prst="rect">
                      <a:avLst/>
                    </a:prstGeom>
                  </pic:spPr>
                </pic:pic>
              </a:graphicData>
            </a:graphic>
          </wp:inline>
        </w:drawing>
      </w:r>
    </w:p>
    <w:p w14:paraId="0F0AE7BA" w14:textId="1F896031" w:rsidR="00912D26" w:rsidRDefault="00714D90" w:rsidP="00714D90">
      <w:pPr>
        <w:pStyle w:val="Kpalrs"/>
      </w:pPr>
      <w:r>
        <w:fldChar w:fldCharType="begin"/>
      </w:r>
      <w:r>
        <w:instrText xml:space="preserve"> SEQ ábra \* ARABIC </w:instrText>
      </w:r>
      <w:r>
        <w:fldChar w:fldCharType="separate"/>
      </w:r>
      <w:bookmarkStart w:id="108" w:name="_Toc163723866"/>
      <w:r w:rsidR="002F27CD">
        <w:rPr>
          <w:noProof/>
        </w:rPr>
        <w:t>31</w:t>
      </w:r>
      <w:r>
        <w:fldChar w:fldCharType="end"/>
      </w:r>
      <w:r>
        <w:t>. ábra Adatok rögzítésének, illetve frissítésének SQL függvényei</w:t>
      </w:r>
      <w:bookmarkEnd w:id="108"/>
    </w:p>
    <w:p w14:paraId="12A76C8F" w14:textId="20ED1565" w:rsidR="0073312A" w:rsidRDefault="0073312A" w:rsidP="0073312A">
      <w:pPr>
        <w:rPr>
          <w:lang w:eastAsia="en-US"/>
        </w:rPr>
      </w:pPr>
      <w:r>
        <w:rPr>
          <w:lang w:eastAsia="en-US"/>
        </w:rPr>
        <w:t>A Players függvény r</w:t>
      </w:r>
      <w:r w:rsidRPr="0073312A">
        <w:rPr>
          <w:lang w:eastAsia="en-US"/>
        </w:rPr>
        <w:t>egisztrál egy új játékost a felhasználónév és az e-mail cím hozzáadásával a Játékosok táblázathoz.</w:t>
      </w:r>
      <w:r>
        <w:rPr>
          <w:lang w:eastAsia="en-US"/>
        </w:rPr>
        <w:t xml:space="preserve"> A Score függvény n</w:t>
      </w:r>
      <w:r w:rsidRPr="0073312A">
        <w:rPr>
          <w:lang w:eastAsia="en-US"/>
        </w:rPr>
        <w:t>aplózza egy játékos pontszámát egy adott játékban azáltal, hogy beírja azt a pontszámok táblázatba</w:t>
      </w:r>
      <w:r>
        <w:rPr>
          <w:lang w:eastAsia="en-US"/>
        </w:rPr>
        <w:t>.</w:t>
      </w:r>
    </w:p>
    <w:p w14:paraId="192A3DD3" w14:textId="63512BE5" w:rsidR="0073312A" w:rsidRPr="000948C5" w:rsidRDefault="0073312A" w:rsidP="003C2DAF">
      <w:r>
        <w:rPr>
          <w:lang w:eastAsia="en-US"/>
        </w:rPr>
        <w:t>A Inventory Items függvény új tárgyakat add a játékos raktárához a bevásárló lista játékban. A PlayerInventory függvény pedig frissíti a játékos raktárában található tárgyak listáját.</w:t>
      </w:r>
    </w:p>
    <w:p w14:paraId="2512DA6C" w14:textId="77777777" w:rsidR="00714D90" w:rsidRDefault="00714D90" w:rsidP="00714D90">
      <w:pPr>
        <w:rPr>
          <w:lang w:eastAsia="en-US"/>
        </w:rPr>
      </w:pPr>
    </w:p>
    <w:p w14:paraId="65C024A4" w14:textId="77777777" w:rsidR="00714D90" w:rsidRDefault="00714D90" w:rsidP="003C2DAF">
      <w:pPr>
        <w:keepNext/>
        <w:jc w:val="center"/>
      </w:pPr>
      <w:r w:rsidRPr="00714D90">
        <w:rPr>
          <w:noProof/>
          <w:lang w:eastAsia="en-US"/>
        </w:rPr>
        <w:drawing>
          <wp:inline distT="0" distB="0" distL="0" distR="0" wp14:anchorId="2FAFB612" wp14:editId="36BE37C7">
            <wp:extent cx="3439005" cy="1257475"/>
            <wp:effectExtent l="0" t="0" r="9525" b="0"/>
            <wp:docPr id="2077482877" name="Kép 1" descr="A képen szöveg, képernyőkép, Betűtípu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482877" name="Kép 1" descr="A képen szöveg, képernyőkép, Betűtípus látható&#10;&#10;Automatikusan generált leírás"/>
                    <pic:cNvPicPr/>
                  </pic:nvPicPr>
                  <pic:blipFill>
                    <a:blip r:embed="rId59"/>
                    <a:stretch>
                      <a:fillRect/>
                    </a:stretch>
                  </pic:blipFill>
                  <pic:spPr>
                    <a:xfrm>
                      <a:off x="0" y="0"/>
                      <a:ext cx="3439005" cy="1257475"/>
                    </a:xfrm>
                    <a:prstGeom prst="rect">
                      <a:avLst/>
                    </a:prstGeom>
                  </pic:spPr>
                </pic:pic>
              </a:graphicData>
            </a:graphic>
          </wp:inline>
        </w:drawing>
      </w:r>
    </w:p>
    <w:p w14:paraId="02286F40" w14:textId="520012F5" w:rsidR="00714D90" w:rsidRDefault="00714D90" w:rsidP="00714D90">
      <w:pPr>
        <w:pStyle w:val="Kpalrs"/>
      </w:pPr>
      <w:r>
        <w:fldChar w:fldCharType="begin"/>
      </w:r>
      <w:r>
        <w:instrText xml:space="preserve"> SEQ ábra \* ARABIC </w:instrText>
      </w:r>
      <w:r>
        <w:fldChar w:fldCharType="separate"/>
      </w:r>
      <w:bookmarkStart w:id="109" w:name="_Toc163723867"/>
      <w:r w:rsidR="002F27CD">
        <w:rPr>
          <w:noProof/>
        </w:rPr>
        <w:t>32</w:t>
      </w:r>
      <w:r>
        <w:fldChar w:fldCharType="end"/>
      </w:r>
      <w:r>
        <w:t>. ábra Eredmény meghatározása a játékok után SQL függvény</w:t>
      </w:r>
      <w:bookmarkEnd w:id="109"/>
    </w:p>
    <w:p w14:paraId="4D5FFBAC" w14:textId="73061D2F" w:rsidR="0073312A" w:rsidRPr="000948C5" w:rsidRDefault="0073312A" w:rsidP="003C2DAF">
      <w:r>
        <w:rPr>
          <w:lang w:eastAsia="en-US"/>
        </w:rPr>
        <w:lastRenderedPageBreak/>
        <w:t>P</w:t>
      </w:r>
      <w:r w:rsidRPr="0073312A">
        <w:rPr>
          <w:lang w:eastAsia="en-US"/>
        </w:rPr>
        <w:t>ontszámok lekérése egy játékhoz</w:t>
      </w:r>
      <w:r>
        <w:rPr>
          <w:lang w:eastAsia="en-US"/>
        </w:rPr>
        <w:t xml:space="preserve"> k</w:t>
      </w:r>
      <w:r w:rsidRPr="0073312A">
        <w:rPr>
          <w:lang w:eastAsia="en-US"/>
        </w:rPr>
        <w:t>ikeresi egy adott játék legjobb pontszámait, és csökkenő sorrendben mutatja a felhasználóneveket és a pontszámokat.</w:t>
      </w:r>
    </w:p>
    <w:p w14:paraId="2FA923BE" w14:textId="77777777" w:rsidR="00714D90" w:rsidRDefault="00714D90" w:rsidP="00714D90">
      <w:pPr>
        <w:rPr>
          <w:lang w:eastAsia="en-US"/>
        </w:rPr>
      </w:pPr>
    </w:p>
    <w:p w14:paraId="30F255BC" w14:textId="77777777" w:rsidR="00714D90" w:rsidRDefault="00714D90" w:rsidP="003C2DAF">
      <w:pPr>
        <w:keepNext/>
        <w:jc w:val="center"/>
      </w:pPr>
      <w:r w:rsidRPr="00714D90">
        <w:rPr>
          <w:noProof/>
          <w:lang w:eastAsia="en-US"/>
        </w:rPr>
        <w:drawing>
          <wp:inline distT="0" distB="0" distL="0" distR="0" wp14:anchorId="2CE34D12" wp14:editId="6F9081C4">
            <wp:extent cx="4001058" cy="1524213"/>
            <wp:effectExtent l="0" t="0" r="0" b="0"/>
            <wp:docPr id="1296881312" name="Kép 1" descr="A képen szöveg, képernyőkép, Betűtípu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881312" name="Kép 1" descr="A képen szöveg, képernyőkép, Betűtípus látható&#10;&#10;Automatikusan generált leírás"/>
                    <pic:cNvPicPr/>
                  </pic:nvPicPr>
                  <pic:blipFill>
                    <a:blip r:embed="rId60"/>
                    <a:stretch>
                      <a:fillRect/>
                    </a:stretch>
                  </pic:blipFill>
                  <pic:spPr>
                    <a:xfrm>
                      <a:off x="0" y="0"/>
                      <a:ext cx="4001058" cy="1524213"/>
                    </a:xfrm>
                    <a:prstGeom prst="rect">
                      <a:avLst/>
                    </a:prstGeom>
                  </pic:spPr>
                </pic:pic>
              </a:graphicData>
            </a:graphic>
          </wp:inline>
        </w:drawing>
      </w:r>
    </w:p>
    <w:p w14:paraId="78297181" w14:textId="057537A1" w:rsidR="00714D90" w:rsidRDefault="00714D90" w:rsidP="00714D90">
      <w:pPr>
        <w:pStyle w:val="Kpalrs"/>
      </w:pPr>
      <w:r>
        <w:fldChar w:fldCharType="begin"/>
      </w:r>
      <w:r>
        <w:instrText xml:space="preserve"> SEQ ábra \* ARABIC </w:instrText>
      </w:r>
      <w:r>
        <w:fldChar w:fldCharType="separate"/>
      </w:r>
      <w:bookmarkStart w:id="110" w:name="_Toc163723868"/>
      <w:r w:rsidR="002F27CD">
        <w:rPr>
          <w:noProof/>
        </w:rPr>
        <w:t>33</w:t>
      </w:r>
      <w:r>
        <w:fldChar w:fldCharType="end"/>
      </w:r>
      <w:r>
        <w:t>. ábra A játékos által eltárolt tárgyak ellenőrzésére szolgáló SQL függvény</w:t>
      </w:r>
      <w:bookmarkEnd w:id="110"/>
    </w:p>
    <w:p w14:paraId="3C42A71A" w14:textId="7D5397C3" w:rsidR="0073312A" w:rsidRPr="000948C5" w:rsidRDefault="0073312A" w:rsidP="003C2DAF">
      <w:r>
        <w:rPr>
          <w:lang w:eastAsia="en-US"/>
        </w:rPr>
        <w:t>E</w:t>
      </w:r>
      <w:r w:rsidRPr="0073312A">
        <w:rPr>
          <w:lang w:eastAsia="en-US"/>
        </w:rPr>
        <w:t>gy adott játékos által a bevásárlókosaras játékban összegyűjtött tárgyak adatainak lekérdezése, a tárgyak nevének és mennyiségének feltüntetésével.</w:t>
      </w:r>
    </w:p>
    <w:p w14:paraId="721B8F9A" w14:textId="77777777" w:rsidR="0073312A" w:rsidRPr="000948C5" w:rsidRDefault="0073312A" w:rsidP="003C2DAF"/>
    <w:p w14:paraId="59D05504" w14:textId="556F1FB6" w:rsidR="009101F9" w:rsidRDefault="009101F9">
      <w:pPr>
        <w:spacing w:after="160" w:line="259" w:lineRule="auto"/>
        <w:rPr>
          <w:ins w:id="111" w:author="Vörös Bálint Miklós" w:date="2024-11-24T16:11:00Z" w16du:dateUtc="2024-11-24T15:11:00Z"/>
          <w:rFonts w:eastAsiaTheme="minorHAnsi"/>
        </w:rPr>
      </w:pPr>
      <w:ins w:id="112" w:author="Vörös Bálint Miklós" w:date="2024-11-24T16:11:00Z" w16du:dateUtc="2024-11-24T15:11:00Z">
        <w:r>
          <w:rPr>
            <w:rFonts w:eastAsiaTheme="minorHAnsi"/>
          </w:rPr>
          <w:br w:type="page"/>
        </w:r>
      </w:ins>
    </w:p>
    <w:p w14:paraId="23205D7D" w14:textId="77777777" w:rsidR="00714D90" w:rsidRPr="003C2DAF" w:rsidRDefault="00714D90" w:rsidP="003C2DAF">
      <w:pPr>
        <w:rPr>
          <w:rFonts w:eastAsiaTheme="minorHAnsi"/>
        </w:rPr>
      </w:pPr>
    </w:p>
    <w:p w14:paraId="31552BD3" w14:textId="77777777" w:rsidR="009101F9" w:rsidRPr="009F5638" w:rsidRDefault="009101F9" w:rsidP="009101F9">
      <w:pPr>
        <w:pStyle w:val="Cmsor1"/>
        <w:rPr>
          <w:rFonts w:eastAsiaTheme="minorHAnsi" w:cstheme="minorHAnsi"/>
        </w:rPr>
      </w:pPr>
      <w:r>
        <w:t xml:space="preserve">Fejlesztés és Tesztelés </w:t>
      </w:r>
    </w:p>
    <w:p w14:paraId="3626CF14" w14:textId="767FB8EA" w:rsidR="00021688" w:rsidRDefault="00295065" w:rsidP="00021688">
      <w:pPr>
        <w:pStyle w:val="Cmsor2"/>
      </w:pPr>
      <w:r>
        <w:t>Fejlesztés</w:t>
      </w:r>
      <w:r w:rsidR="009101F9">
        <w:t xml:space="preserve"> </w:t>
      </w:r>
      <w:r w:rsidR="009F5638">
        <w:t>menete (</w:t>
      </w:r>
      <w:r w:rsidR="00021688">
        <w:t>Tervezés)</w:t>
      </w:r>
    </w:p>
    <w:p w14:paraId="5FDB0B60" w14:textId="71BCAC42" w:rsidR="00021688" w:rsidRPr="00021688" w:rsidRDefault="00021688" w:rsidP="009F5638">
      <w:pPr>
        <w:pStyle w:val="Firstparagraph"/>
      </w:pPr>
      <w:r>
        <w:t>A Fejlesztés első részében megterveztem a játékok felépítését, illetve a működés mechanizmusát</w:t>
      </w:r>
      <w:r w:rsidR="009F5638">
        <w:t>.</w:t>
      </w:r>
    </w:p>
    <w:p w14:paraId="735A48FF" w14:textId="17C2FB82" w:rsidR="00912D26" w:rsidRPr="009101F9" w:rsidRDefault="00912D26" w:rsidP="009F5638">
      <w:pPr>
        <w:rPr>
          <w:rFonts w:eastAsiaTheme="minorHAnsi" w:cstheme="minorHAnsi"/>
        </w:rPr>
      </w:pPr>
      <w:del w:id="113" w:author="Vörös Bálint Miklós" w:date="2024-11-24T16:13:00Z" w16du:dateUtc="2024-11-24T15:13:00Z">
        <w:r w:rsidDel="00021688">
          <w:br w:type="page"/>
        </w:r>
      </w:del>
    </w:p>
    <w:p w14:paraId="68007B0E" w14:textId="77777777" w:rsidR="00FB13D1" w:rsidRPr="000948C5" w:rsidRDefault="00FB13D1" w:rsidP="003C2DAF">
      <w:pPr>
        <w:sectPr w:rsidR="00FB13D1" w:rsidRPr="000948C5" w:rsidSect="000E5E83">
          <w:headerReference w:type="default" r:id="rId61"/>
          <w:type w:val="continuous"/>
          <w:pgSz w:w="11906" w:h="16838" w:code="9"/>
          <w:pgMar w:top="1418" w:right="1418" w:bottom="1418" w:left="1418" w:header="709" w:footer="709" w:gutter="567"/>
          <w:cols w:space="708"/>
          <w:docGrid w:linePitch="360"/>
        </w:sectPr>
      </w:pPr>
    </w:p>
    <w:p w14:paraId="6A8C6144" w14:textId="77777777" w:rsidR="00F31524" w:rsidRDefault="0050128E" w:rsidP="00771B5F">
      <w:pPr>
        <w:pStyle w:val="Cmsor1-szmozatlan"/>
        <w:rPr>
          <w:rFonts w:asciiTheme="minorHAnsi" w:eastAsiaTheme="minorHAnsi" w:hAnsiTheme="minorHAnsi" w:cstheme="minorBidi"/>
          <w:b w:val="0"/>
          <w:noProof/>
          <w:color w:val="auto"/>
          <w:sz w:val="22"/>
          <w:szCs w:val="22"/>
        </w:rPr>
      </w:pPr>
      <w:bookmarkStart w:id="114" w:name="_Toc163725953"/>
      <w:r w:rsidRPr="00674F6E">
        <w:lastRenderedPageBreak/>
        <w:t>Irodalomjegyzék</w:t>
      </w:r>
      <w:bookmarkEnd w:id="114"/>
      <w:r w:rsidR="00B84CB4">
        <w:fldChar w:fldCharType="begin"/>
      </w:r>
      <w:r w:rsidR="00B84CB4" w:rsidRPr="00674F6E">
        <w:instrText xml:space="preserve"> BIBLIOGRAPHY  \l 1038 </w:instrText>
      </w:r>
      <w:r w:rsidR="00B84CB4">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5"/>
        <w:gridCol w:w="8028"/>
      </w:tblGrid>
      <w:tr w:rsidR="00F31524" w14:paraId="22EA715B" w14:textId="77777777">
        <w:trPr>
          <w:divId w:val="610631661"/>
          <w:tblCellSpacing w:w="15" w:type="dxa"/>
        </w:trPr>
        <w:tc>
          <w:tcPr>
            <w:tcW w:w="50" w:type="pct"/>
            <w:hideMark/>
          </w:tcPr>
          <w:p w14:paraId="5CF876AA" w14:textId="2ED2DD9B" w:rsidR="00F31524" w:rsidRDefault="00F31524" w:rsidP="00FA400E">
            <w:pPr>
              <w:pStyle w:val="Irodalomjegyzk"/>
              <w:rPr>
                <w:noProof/>
                <w:szCs w:val="24"/>
              </w:rPr>
            </w:pPr>
            <w:r>
              <w:rPr>
                <w:noProof/>
              </w:rPr>
              <w:t xml:space="preserve">[1] </w:t>
            </w:r>
          </w:p>
        </w:tc>
        <w:tc>
          <w:tcPr>
            <w:tcW w:w="0" w:type="auto"/>
            <w:hideMark/>
          </w:tcPr>
          <w:p w14:paraId="42ED412F" w14:textId="258F7961" w:rsidR="00F31524" w:rsidRDefault="00190BC2" w:rsidP="00FA400E">
            <w:pPr>
              <w:pStyle w:val="Irodalomjegyzk"/>
              <w:rPr>
                <w:noProof/>
              </w:rPr>
            </w:pPr>
            <w:r>
              <w:t>„Simon játék: 'Simon (játék)' (2023) Wikipedia” [Online]. Available: https://en.wikipedia.org/w/index.php?title=Simon_(játék)&amp;oldid=1149697440 (Hozzáférés ideje: 2024 április 1)</w:t>
            </w:r>
            <w:r w:rsidR="00F31524">
              <w:rPr>
                <w:noProof/>
              </w:rPr>
              <w:t xml:space="preserve"> </w:t>
            </w:r>
          </w:p>
        </w:tc>
      </w:tr>
      <w:tr w:rsidR="00F31524" w14:paraId="6D3D585B" w14:textId="77777777">
        <w:trPr>
          <w:divId w:val="610631661"/>
          <w:tblCellSpacing w:w="15" w:type="dxa"/>
        </w:trPr>
        <w:tc>
          <w:tcPr>
            <w:tcW w:w="50" w:type="pct"/>
            <w:hideMark/>
          </w:tcPr>
          <w:p w14:paraId="170B7C43" w14:textId="77777777" w:rsidR="00F31524" w:rsidRDefault="00F31524" w:rsidP="00FA400E">
            <w:pPr>
              <w:pStyle w:val="Irodalomjegyzk"/>
              <w:rPr>
                <w:noProof/>
                <w:lang w:val="en-GB"/>
              </w:rPr>
            </w:pPr>
            <w:r>
              <w:rPr>
                <w:noProof/>
                <w:lang w:val="en-GB"/>
              </w:rPr>
              <w:t xml:space="preserve">[2] </w:t>
            </w:r>
          </w:p>
        </w:tc>
        <w:tc>
          <w:tcPr>
            <w:tcW w:w="0" w:type="auto"/>
            <w:hideMark/>
          </w:tcPr>
          <w:p w14:paraId="2EAAE5C4" w14:textId="6A9704B4" w:rsidR="00F31524" w:rsidRDefault="00190BC2" w:rsidP="00FA400E">
            <w:pPr>
              <w:pStyle w:val="Irodalomjegyzk"/>
              <w:rPr>
                <w:noProof/>
                <w:lang w:val="en-GB"/>
              </w:rPr>
            </w:pPr>
            <w:r>
              <w:t>Memória játék: "Memóriajáték" (2020) Wikipédia. Elérhető: https://hu.wikipedia.org/w/index.php?title=Mem%C3%B3riaj%C3%A1t%C3%A 9k&amp;oldid=22487704 (Hozzáférés ideje: 2024 április 1)</w:t>
            </w:r>
          </w:p>
        </w:tc>
      </w:tr>
      <w:tr w:rsidR="00F31524" w14:paraId="53F5B5B4" w14:textId="77777777">
        <w:trPr>
          <w:divId w:val="610631661"/>
          <w:tblCellSpacing w:w="15" w:type="dxa"/>
        </w:trPr>
        <w:tc>
          <w:tcPr>
            <w:tcW w:w="50" w:type="pct"/>
            <w:hideMark/>
          </w:tcPr>
          <w:p w14:paraId="65739830" w14:textId="77777777" w:rsidR="00F31524" w:rsidRDefault="00F31524" w:rsidP="00FA400E">
            <w:pPr>
              <w:pStyle w:val="Irodalomjegyzk"/>
              <w:rPr>
                <w:noProof/>
              </w:rPr>
            </w:pPr>
            <w:r>
              <w:rPr>
                <w:noProof/>
              </w:rPr>
              <w:t xml:space="preserve">[3] </w:t>
            </w:r>
          </w:p>
        </w:tc>
        <w:tc>
          <w:tcPr>
            <w:tcW w:w="0" w:type="auto"/>
            <w:hideMark/>
          </w:tcPr>
          <w:p w14:paraId="1EA25077" w14:textId="5FE92E2C" w:rsidR="00F31524" w:rsidRDefault="00190BC2" w:rsidP="00FA400E">
            <w:pPr>
              <w:pStyle w:val="Irodalomjegyzk"/>
              <w:rPr>
                <w:noProof/>
              </w:rPr>
            </w:pPr>
            <w:r>
              <w:t>Enhance VR: Enhance VR - Új játék és tartalom! | SideQuest Elérhető: https://sidequestvr.com/app/307/enhance-vr-new-game-and-content (Hozzáférés ideje: 2024 április 1)</w:t>
            </w:r>
          </w:p>
        </w:tc>
      </w:tr>
      <w:tr w:rsidR="00190BC2" w14:paraId="42A55246" w14:textId="77777777">
        <w:trPr>
          <w:divId w:val="610631661"/>
          <w:tblCellSpacing w:w="15" w:type="dxa"/>
        </w:trPr>
        <w:tc>
          <w:tcPr>
            <w:tcW w:w="50" w:type="pct"/>
          </w:tcPr>
          <w:p w14:paraId="1857F40F" w14:textId="2BCCACD1" w:rsidR="00190BC2" w:rsidRDefault="00190BC2" w:rsidP="00FA400E">
            <w:pPr>
              <w:pStyle w:val="Irodalomjegyzk"/>
              <w:rPr>
                <w:noProof/>
              </w:rPr>
            </w:pPr>
            <w:r>
              <w:rPr>
                <w:noProof/>
              </w:rPr>
              <w:t>[4]</w:t>
            </w:r>
          </w:p>
        </w:tc>
        <w:tc>
          <w:tcPr>
            <w:tcW w:w="0" w:type="auto"/>
          </w:tcPr>
          <w:p w14:paraId="013AAA56" w14:textId="085931D0" w:rsidR="00190BC2" w:rsidRDefault="00190BC2" w:rsidP="00FA400E">
            <w:pPr>
              <w:pStyle w:val="Irodalomjegyzk"/>
              <w:rPr>
                <w:noProof/>
              </w:rPr>
            </w:pPr>
            <w:r>
              <w:t>Brugada-Ramentol, V., Bozorgzadeh, A. és Jalali, H. (2022) "Enhance VR: A Multisensory Approach to Cognitive Training and Monitoring", Frontiers in Digital (Hozzáférés ideje: 2024 április 1)</w:t>
            </w:r>
          </w:p>
        </w:tc>
      </w:tr>
      <w:tr w:rsidR="00190BC2" w14:paraId="28EA8C5D" w14:textId="77777777">
        <w:trPr>
          <w:divId w:val="610631661"/>
          <w:tblCellSpacing w:w="15" w:type="dxa"/>
        </w:trPr>
        <w:tc>
          <w:tcPr>
            <w:tcW w:w="50" w:type="pct"/>
          </w:tcPr>
          <w:p w14:paraId="767491F7" w14:textId="44368E1D" w:rsidR="00190BC2" w:rsidRDefault="00190BC2" w:rsidP="00FA400E">
            <w:pPr>
              <w:pStyle w:val="Irodalomjegyzk"/>
              <w:rPr>
                <w:noProof/>
              </w:rPr>
            </w:pPr>
            <w:r>
              <w:rPr>
                <w:noProof/>
              </w:rPr>
              <w:t>[5]</w:t>
            </w:r>
          </w:p>
        </w:tc>
        <w:tc>
          <w:tcPr>
            <w:tcW w:w="0" w:type="auto"/>
          </w:tcPr>
          <w:p w14:paraId="7110B487" w14:textId="7A951752" w:rsidR="00190BC2" w:rsidRDefault="00190BC2" w:rsidP="00FA400E">
            <w:pPr>
              <w:pStyle w:val="Irodalomjegyzk"/>
              <w:rPr>
                <w:noProof/>
              </w:rPr>
            </w:pPr>
            <w:r>
              <w:t>Water Bears VR: Water Bears. Elérhető: http://waterbearsgame.com/ (Hozzáférés ideje: 2024 április 1)</w:t>
            </w:r>
          </w:p>
        </w:tc>
      </w:tr>
      <w:tr w:rsidR="00190BC2" w14:paraId="094CA147" w14:textId="77777777">
        <w:trPr>
          <w:divId w:val="610631661"/>
          <w:tblCellSpacing w:w="15" w:type="dxa"/>
        </w:trPr>
        <w:tc>
          <w:tcPr>
            <w:tcW w:w="50" w:type="pct"/>
          </w:tcPr>
          <w:p w14:paraId="534006A0" w14:textId="1BF1EA71" w:rsidR="00190BC2" w:rsidRDefault="00190BC2" w:rsidP="00FA400E">
            <w:pPr>
              <w:pStyle w:val="Irodalomjegyzk"/>
              <w:rPr>
                <w:noProof/>
              </w:rPr>
            </w:pPr>
            <w:r>
              <w:rPr>
                <w:noProof/>
              </w:rPr>
              <w:t>[6]</w:t>
            </w:r>
          </w:p>
        </w:tc>
        <w:tc>
          <w:tcPr>
            <w:tcW w:w="0" w:type="auto"/>
          </w:tcPr>
          <w:p w14:paraId="5A4AF959" w14:textId="52BCA1DA" w:rsidR="00190BC2" w:rsidRDefault="00190BC2" w:rsidP="00FA400E">
            <w:pPr>
              <w:pStyle w:val="Irodalomjegyzk"/>
              <w:rPr>
                <w:noProof/>
              </w:rPr>
            </w:pPr>
            <w:r>
              <w:t>Water Bears VR a Steamen Elérhető: https://store.steampowered.com/app/394130/Water_Bears_VR/ (Hozzáférés ideje: 2024 április 1)</w:t>
            </w:r>
          </w:p>
        </w:tc>
      </w:tr>
      <w:tr w:rsidR="00190BC2" w14:paraId="7DBF97AD" w14:textId="77777777">
        <w:trPr>
          <w:divId w:val="610631661"/>
          <w:tblCellSpacing w:w="15" w:type="dxa"/>
        </w:trPr>
        <w:tc>
          <w:tcPr>
            <w:tcW w:w="50" w:type="pct"/>
          </w:tcPr>
          <w:p w14:paraId="6D7A8AEA" w14:textId="3ACD3D1B" w:rsidR="00190BC2" w:rsidRDefault="00190BC2" w:rsidP="00FA400E">
            <w:pPr>
              <w:pStyle w:val="Irodalomjegyzk"/>
              <w:rPr>
                <w:noProof/>
              </w:rPr>
            </w:pPr>
            <w:r>
              <w:rPr>
                <w:noProof/>
              </w:rPr>
              <w:t>[7]</w:t>
            </w:r>
          </w:p>
        </w:tc>
        <w:tc>
          <w:tcPr>
            <w:tcW w:w="0" w:type="auto"/>
          </w:tcPr>
          <w:p w14:paraId="11301C6F" w14:textId="7191807A" w:rsidR="00190BC2" w:rsidRDefault="00190BC2" w:rsidP="00FA400E">
            <w:pPr>
              <w:pStyle w:val="Irodalomjegyzk"/>
              <w:rPr>
                <w:noProof/>
              </w:rPr>
            </w:pPr>
            <w:r>
              <w:t xml:space="preserve">Blender: 'Blender (program)' (2021) Wikipédia. Elérhető: https://hu.wikipedia.org/w/index.php?title=Blender_(program)&amp;oldid=24164351 </w:t>
            </w:r>
            <w:r w:rsidR="00C77231">
              <w:t>(Hozzáférés ideje: 2024 április 1)</w:t>
            </w:r>
          </w:p>
        </w:tc>
      </w:tr>
      <w:tr w:rsidR="00190BC2" w14:paraId="4C8C9CE0" w14:textId="77777777">
        <w:trPr>
          <w:divId w:val="610631661"/>
          <w:tblCellSpacing w:w="15" w:type="dxa"/>
        </w:trPr>
        <w:tc>
          <w:tcPr>
            <w:tcW w:w="50" w:type="pct"/>
          </w:tcPr>
          <w:p w14:paraId="435B278E" w14:textId="1D23CEA4" w:rsidR="00190BC2" w:rsidRDefault="00190BC2" w:rsidP="00FA400E">
            <w:pPr>
              <w:pStyle w:val="Irodalomjegyzk"/>
              <w:rPr>
                <w:noProof/>
              </w:rPr>
            </w:pPr>
            <w:r>
              <w:rPr>
                <w:noProof/>
              </w:rPr>
              <w:t>[8]</w:t>
            </w:r>
          </w:p>
        </w:tc>
        <w:tc>
          <w:tcPr>
            <w:tcW w:w="0" w:type="auto"/>
          </w:tcPr>
          <w:p w14:paraId="1B093D97" w14:textId="02E71806" w:rsidR="00190BC2" w:rsidRDefault="00190BC2" w:rsidP="00FA400E">
            <w:pPr>
              <w:pStyle w:val="Irodalomjegyzk"/>
              <w:rPr>
                <w:noProof/>
              </w:rPr>
            </w:pPr>
            <w:r>
              <w:t xml:space="preserve">Unity: 'Unity (játékmotor)' (2023) Wikipédia. Elérhető: https://en.wikipedia.org/w/index.php?title=Unity_(game_engine)&amp;oldid=114938 2691 </w:t>
            </w:r>
            <w:r w:rsidR="00C77231">
              <w:t>(Hozzáférés ideje: 2024 április 1)</w:t>
            </w:r>
          </w:p>
        </w:tc>
      </w:tr>
      <w:tr w:rsidR="00190BC2" w14:paraId="3C68704F" w14:textId="77777777">
        <w:trPr>
          <w:divId w:val="610631661"/>
          <w:tblCellSpacing w:w="15" w:type="dxa"/>
        </w:trPr>
        <w:tc>
          <w:tcPr>
            <w:tcW w:w="50" w:type="pct"/>
          </w:tcPr>
          <w:p w14:paraId="4C64FBA0" w14:textId="7CF6B538" w:rsidR="00190BC2" w:rsidRDefault="00190BC2" w:rsidP="00FA400E">
            <w:pPr>
              <w:pStyle w:val="Irodalomjegyzk"/>
              <w:rPr>
                <w:noProof/>
              </w:rPr>
            </w:pPr>
            <w:r>
              <w:rPr>
                <w:noProof/>
              </w:rPr>
              <w:t>[9]</w:t>
            </w:r>
          </w:p>
        </w:tc>
        <w:tc>
          <w:tcPr>
            <w:tcW w:w="0" w:type="auto"/>
          </w:tcPr>
          <w:p w14:paraId="59160270" w14:textId="18EAF287" w:rsidR="00190BC2" w:rsidRDefault="00190BC2" w:rsidP="00FA400E">
            <w:pPr>
              <w:pStyle w:val="Irodalomjegyzk"/>
              <w:rPr>
                <w:noProof/>
              </w:rPr>
            </w:pPr>
            <w:r>
              <w:t xml:space="preserve">OpenXR - Nagy teljesítményű hozzáférés az AR és VR - összefoglaló néven XR - platformokhoz és eszközökhöz (2016) The Khronos Group. Elérhető: https://www.khronos.org/openxr/ </w:t>
            </w:r>
            <w:r w:rsidR="00C77231">
              <w:t>(Hozzáférés ideje: 2024 április 1)</w:t>
            </w:r>
          </w:p>
        </w:tc>
      </w:tr>
      <w:tr w:rsidR="00190BC2" w14:paraId="4223C149" w14:textId="77777777">
        <w:trPr>
          <w:divId w:val="610631661"/>
          <w:tblCellSpacing w:w="15" w:type="dxa"/>
        </w:trPr>
        <w:tc>
          <w:tcPr>
            <w:tcW w:w="50" w:type="pct"/>
          </w:tcPr>
          <w:p w14:paraId="0A7837C5" w14:textId="539381D4" w:rsidR="00190BC2" w:rsidRDefault="00190BC2" w:rsidP="00FA400E">
            <w:pPr>
              <w:pStyle w:val="Irodalomjegyzk"/>
              <w:rPr>
                <w:noProof/>
              </w:rPr>
            </w:pPr>
            <w:r>
              <w:rPr>
                <w:noProof/>
              </w:rPr>
              <w:lastRenderedPageBreak/>
              <w:t>[10]</w:t>
            </w:r>
          </w:p>
        </w:tc>
        <w:tc>
          <w:tcPr>
            <w:tcW w:w="0" w:type="auto"/>
          </w:tcPr>
          <w:p w14:paraId="41004354" w14:textId="5FD8D356" w:rsidR="00190BC2" w:rsidRDefault="00190BC2" w:rsidP="00FA400E">
            <w:pPr>
              <w:pStyle w:val="Irodalomjegyzk"/>
              <w:rPr>
                <w:noProof/>
              </w:rPr>
            </w:pPr>
            <w:r>
              <w:t xml:space="preserve">XR Toolkit: XR Interaction Toolkit | XR Interaction Toolkit | 2.3.1 Elérhető: https://docs.unity3d.com/Packages/com.unity.xr.interaction.toolkit@2.3/manual/i ndex.html </w:t>
            </w:r>
            <w:r w:rsidR="00C77231">
              <w:t>(Hozzáférés ideje: 2024 április 1)</w:t>
            </w:r>
          </w:p>
        </w:tc>
      </w:tr>
      <w:tr w:rsidR="00190BC2" w14:paraId="07BFDBE3" w14:textId="77777777">
        <w:trPr>
          <w:divId w:val="610631661"/>
          <w:tblCellSpacing w:w="15" w:type="dxa"/>
        </w:trPr>
        <w:tc>
          <w:tcPr>
            <w:tcW w:w="50" w:type="pct"/>
          </w:tcPr>
          <w:p w14:paraId="3E6CA196" w14:textId="76C9E111" w:rsidR="00190BC2" w:rsidRDefault="00190BC2" w:rsidP="00FA400E">
            <w:pPr>
              <w:pStyle w:val="Irodalomjegyzk"/>
              <w:rPr>
                <w:noProof/>
              </w:rPr>
            </w:pPr>
            <w:r>
              <w:rPr>
                <w:noProof/>
              </w:rPr>
              <w:t>[11]</w:t>
            </w:r>
          </w:p>
        </w:tc>
        <w:tc>
          <w:tcPr>
            <w:tcW w:w="0" w:type="auto"/>
          </w:tcPr>
          <w:p w14:paraId="687FBE99" w14:textId="3111EACC" w:rsidR="00190BC2" w:rsidRDefault="00190BC2" w:rsidP="00FA400E">
            <w:pPr>
              <w:pStyle w:val="Irodalomjegyzk"/>
              <w:rPr>
                <w:noProof/>
              </w:rPr>
            </w:pPr>
            <w:r>
              <w:t xml:space="preserve">C#:'C Sharp (programozási nyelv)' (2023) Wikipédia. Elérhető: https://en.wikipedia.org/w/index.php?title=C_Sharp_(programming_language)&amp; oldid=1147194949 </w:t>
            </w:r>
            <w:r w:rsidR="00C77231">
              <w:t>(Hozzáférés ideje: 2024 április 1)</w:t>
            </w:r>
          </w:p>
        </w:tc>
      </w:tr>
      <w:tr w:rsidR="00190BC2" w14:paraId="0548E2F0" w14:textId="77777777">
        <w:trPr>
          <w:divId w:val="610631661"/>
          <w:tblCellSpacing w:w="15" w:type="dxa"/>
        </w:trPr>
        <w:tc>
          <w:tcPr>
            <w:tcW w:w="50" w:type="pct"/>
          </w:tcPr>
          <w:p w14:paraId="31F515D8" w14:textId="030FB64D" w:rsidR="00190BC2" w:rsidRDefault="00190BC2" w:rsidP="00FA400E">
            <w:pPr>
              <w:pStyle w:val="Irodalomjegyzk"/>
              <w:rPr>
                <w:noProof/>
              </w:rPr>
            </w:pPr>
            <w:r>
              <w:rPr>
                <w:noProof/>
              </w:rPr>
              <w:t>[12]</w:t>
            </w:r>
          </w:p>
        </w:tc>
        <w:tc>
          <w:tcPr>
            <w:tcW w:w="0" w:type="auto"/>
          </w:tcPr>
          <w:p w14:paraId="660732A4" w14:textId="77777777" w:rsidR="00190BC2" w:rsidRDefault="00190BC2" w:rsidP="00FA400E">
            <w:pPr>
              <w:pStyle w:val="Irodalomjegyzk"/>
            </w:pPr>
            <w:r>
              <w:t xml:space="preserve">Quest 2’ (2023) Wikipedia. Elérhető: https://en.wikipedia.org/w/index.php?title=Quest_2&amp;oldid=1148118376 </w:t>
            </w:r>
            <w:r w:rsidR="00C77231">
              <w:t>(Hozzáférés ideje: 2024 április 1)</w:t>
            </w:r>
          </w:p>
          <w:p w14:paraId="2253D617" w14:textId="42DCB2C0" w:rsidR="00FA400E" w:rsidRPr="003C2DAF" w:rsidRDefault="00FA400E" w:rsidP="003C2DAF"/>
        </w:tc>
      </w:tr>
      <w:tr w:rsidR="00190BC2" w14:paraId="54222A65" w14:textId="77777777">
        <w:trPr>
          <w:divId w:val="610631661"/>
          <w:tblCellSpacing w:w="15" w:type="dxa"/>
        </w:trPr>
        <w:tc>
          <w:tcPr>
            <w:tcW w:w="50" w:type="pct"/>
          </w:tcPr>
          <w:p w14:paraId="7F935453" w14:textId="62C6C24E" w:rsidR="00190BC2" w:rsidRDefault="00FA400E" w:rsidP="003C2DAF">
            <w:pPr>
              <w:pStyle w:val="Irodalomjegyzk"/>
              <w:jc w:val="both"/>
              <w:rPr>
                <w:noProof/>
              </w:rPr>
            </w:pPr>
            <w:r>
              <w:rPr>
                <w:noProof/>
              </w:rPr>
              <w:t xml:space="preserve">[13] </w:t>
            </w:r>
          </w:p>
        </w:tc>
        <w:tc>
          <w:tcPr>
            <w:tcW w:w="0" w:type="auto"/>
          </w:tcPr>
          <w:p w14:paraId="52E9ED46" w14:textId="2F1748A1" w:rsidR="00190BC2" w:rsidRDefault="00FA400E" w:rsidP="003C2DAF">
            <w:pPr>
              <w:pStyle w:val="Irodalomjegyzk"/>
              <w:jc w:val="both"/>
              <w:rPr>
                <w:noProof/>
              </w:rPr>
            </w:pPr>
            <w:r>
              <w:rPr>
                <w:noProof/>
              </w:rPr>
              <w:t xml:space="preserve"> Github  Wikipedia Elérhető:</w:t>
            </w:r>
          </w:p>
          <w:p w14:paraId="5525AEAB" w14:textId="77777777" w:rsidR="00FA400E" w:rsidRDefault="00FA400E" w:rsidP="003C2DAF">
            <w:pPr>
              <w:jc w:val="both"/>
              <w:rPr>
                <w:lang w:eastAsia="en-US"/>
              </w:rPr>
            </w:pPr>
            <w:r w:rsidRPr="00FA400E">
              <w:rPr>
                <w:lang w:eastAsia="en-US"/>
              </w:rPr>
              <w:t>https://en.wikipedia.org/wiki/GitHub</w:t>
            </w:r>
          </w:p>
          <w:p w14:paraId="62ACD406" w14:textId="77777777" w:rsidR="00FA400E" w:rsidRDefault="00FA400E" w:rsidP="00227135">
            <w:pPr>
              <w:jc w:val="both"/>
              <w:rPr>
                <w:lang w:eastAsia="en-US"/>
              </w:rPr>
            </w:pPr>
            <w:r>
              <w:rPr>
                <w:lang w:eastAsia="en-US"/>
              </w:rPr>
              <w:t>(Hozzáférés ideje: 2024 április 6)</w:t>
            </w:r>
          </w:p>
          <w:p w14:paraId="5216EA2A" w14:textId="7467305A" w:rsidR="00227135" w:rsidRPr="003C2DAF" w:rsidRDefault="00227135" w:rsidP="003C2DAF">
            <w:pPr>
              <w:jc w:val="both"/>
            </w:pPr>
          </w:p>
        </w:tc>
      </w:tr>
    </w:tbl>
    <w:p w14:paraId="14489761" w14:textId="38C8E277" w:rsidR="00F31524" w:rsidRDefault="00227135" w:rsidP="003C2DAF">
      <w:pPr>
        <w:tabs>
          <w:tab w:val="left" w:pos="918"/>
        </w:tabs>
        <w:jc w:val="both"/>
        <w:divId w:val="610631661"/>
        <w:rPr>
          <w:noProof/>
        </w:rPr>
      </w:pPr>
      <w:r>
        <w:rPr>
          <w:noProof/>
        </w:rPr>
        <w:t>[14]. MySQL Wikipedia Elérhető:</w:t>
      </w:r>
    </w:p>
    <w:p w14:paraId="76A1C1B2" w14:textId="397145B3" w:rsidR="00227135" w:rsidRDefault="00227135" w:rsidP="003C2DAF">
      <w:pPr>
        <w:tabs>
          <w:tab w:val="left" w:pos="918"/>
        </w:tabs>
        <w:jc w:val="both"/>
        <w:divId w:val="610631661"/>
        <w:rPr>
          <w:noProof/>
        </w:rPr>
      </w:pPr>
      <w:r>
        <w:rPr>
          <w:noProof/>
        </w:rPr>
        <w:t>https://en.wikipedia.org/wiki/MySQL</w:t>
      </w:r>
    </w:p>
    <w:p w14:paraId="01EB0182" w14:textId="01678DAE" w:rsidR="00227135" w:rsidRDefault="00227135" w:rsidP="003C2DAF">
      <w:pPr>
        <w:tabs>
          <w:tab w:val="left" w:pos="918"/>
        </w:tabs>
        <w:jc w:val="both"/>
        <w:divId w:val="610631661"/>
        <w:rPr>
          <w:noProof/>
        </w:rPr>
      </w:pPr>
      <w:r>
        <w:rPr>
          <w:noProof/>
        </w:rPr>
        <w:t>(Hozzáférés ideje 2024.április.8)</w:t>
      </w:r>
    </w:p>
    <w:p w14:paraId="3F143755" w14:textId="77777777" w:rsidR="00527543" w:rsidRDefault="00B84CB4" w:rsidP="00771B5F">
      <w:pPr>
        <w:pStyle w:val="Cmsor1-szmozatlan"/>
      </w:pPr>
      <w:r>
        <w:lastRenderedPageBreak/>
        <w:fldChar w:fldCharType="end"/>
      </w:r>
      <w:bookmarkStart w:id="115" w:name="_Ref89376640"/>
      <w:bookmarkStart w:id="116" w:name="_Toc163725954"/>
      <w:r w:rsidR="002F016A" w:rsidRPr="00FA1347">
        <w:t>Mellékletek</w:t>
      </w:r>
      <w:bookmarkEnd w:id="115"/>
      <w:bookmarkEnd w:id="116"/>
    </w:p>
    <w:p w14:paraId="41559A19" w14:textId="77777777" w:rsidR="0082775C" w:rsidRPr="0082775C" w:rsidRDefault="0082775C" w:rsidP="0082775C"/>
    <w:p w14:paraId="4B5E0D12" w14:textId="7C90B31A" w:rsidR="00B36958" w:rsidRDefault="00B36958" w:rsidP="00FA1AC3">
      <w:pPr>
        <w:pStyle w:val="Cmsor1-szmozatlan"/>
      </w:pPr>
      <w:bookmarkStart w:id="117" w:name="_Toc163725955"/>
      <w:r w:rsidRPr="006E4100">
        <w:lastRenderedPageBreak/>
        <w:t>Ábrajegyzék</w:t>
      </w:r>
      <w:bookmarkEnd w:id="117"/>
    </w:p>
    <w:p w14:paraId="5E2D1B8A" w14:textId="2BEB37CC" w:rsidR="00227135" w:rsidRDefault="00EF0C4B">
      <w:pPr>
        <w:pStyle w:val="brajegyzk"/>
        <w:tabs>
          <w:tab w:val="right" w:leader="dot" w:pos="8493"/>
        </w:tabs>
        <w:rPr>
          <w:rFonts w:eastAsiaTheme="minorEastAsia" w:cstheme="minorBidi"/>
          <w:smallCaps w:val="0"/>
          <w:noProof/>
          <w:kern w:val="2"/>
          <w:sz w:val="24"/>
          <w:szCs w:val="24"/>
          <w:lang w:eastAsia="hu-HU"/>
          <w14:ligatures w14:val="standardContextual"/>
        </w:rPr>
      </w:pPr>
      <w:r>
        <w:fldChar w:fldCharType="begin"/>
      </w:r>
      <w:r>
        <w:instrText xml:space="preserve"> TOC \h \z \c "ábra" </w:instrText>
      </w:r>
      <w:r>
        <w:fldChar w:fldCharType="separate"/>
      </w:r>
      <w:hyperlink w:anchor="_Toc163723838" w:history="1">
        <w:r w:rsidR="00227135" w:rsidRPr="00E457FD">
          <w:rPr>
            <w:rStyle w:val="Hiperhivatkozs"/>
            <w:noProof/>
          </w:rPr>
          <w:t>1. ábra: Enchance Vr képernyő képe</w:t>
        </w:r>
        <w:r w:rsidR="00227135">
          <w:rPr>
            <w:noProof/>
            <w:webHidden/>
          </w:rPr>
          <w:tab/>
        </w:r>
        <w:r w:rsidR="00227135">
          <w:rPr>
            <w:noProof/>
            <w:webHidden/>
          </w:rPr>
          <w:fldChar w:fldCharType="begin"/>
        </w:r>
        <w:r w:rsidR="00227135">
          <w:rPr>
            <w:noProof/>
            <w:webHidden/>
          </w:rPr>
          <w:instrText xml:space="preserve"> PAGEREF _Toc163723838 \h </w:instrText>
        </w:r>
        <w:r w:rsidR="00227135">
          <w:rPr>
            <w:noProof/>
            <w:webHidden/>
          </w:rPr>
        </w:r>
        <w:r w:rsidR="00227135">
          <w:rPr>
            <w:noProof/>
            <w:webHidden/>
          </w:rPr>
          <w:fldChar w:fldCharType="separate"/>
        </w:r>
        <w:r w:rsidR="00227135">
          <w:rPr>
            <w:noProof/>
            <w:webHidden/>
          </w:rPr>
          <w:t>12</w:t>
        </w:r>
        <w:r w:rsidR="00227135">
          <w:rPr>
            <w:noProof/>
            <w:webHidden/>
          </w:rPr>
          <w:fldChar w:fldCharType="end"/>
        </w:r>
      </w:hyperlink>
    </w:p>
    <w:p w14:paraId="03866E47" w14:textId="345C2137" w:rsidR="00227135" w:rsidRDefault="00227135">
      <w:pPr>
        <w:pStyle w:val="brajegyzk"/>
        <w:tabs>
          <w:tab w:val="right" w:leader="dot" w:pos="8493"/>
        </w:tabs>
        <w:rPr>
          <w:rFonts w:eastAsiaTheme="minorEastAsia" w:cstheme="minorBidi"/>
          <w:smallCaps w:val="0"/>
          <w:noProof/>
          <w:kern w:val="2"/>
          <w:sz w:val="24"/>
          <w:szCs w:val="24"/>
          <w:lang w:eastAsia="hu-HU"/>
          <w14:ligatures w14:val="standardContextual"/>
        </w:rPr>
      </w:pPr>
      <w:hyperlink w:anchor="_Toc163723839" w:history="1">
        <w:r w:rsidRPr="00E457FD">
          <w:rPr>
            <w:rStyle w:val="Hiperhivatkozs"/>
            <w:noProof/>
          </w:rPr>
          <w:t>2. ábra: Water Bears Vr képernyőképe</w:t>
        </w:r>
        <w:r>
          <w:rPr>
            <w:noProof/>
            <w:webHidden/>
          </w:rPr>
          <w:tab/>
        </w:r>
        <w:r>
          <w:rPr>
            <w:noProof/>
            <w:webHidden/>
          </w:rPr>
          <w:fldChar w:fldCharType="begin"/>
        </w:r>
        <w:r>
          <w:rPr>
            <w:noProof/>
            <w:webHidden/>
          </w:rPr>
          <w:instrText xml:space="preserve"> PAGEREF _Toc163723839 \h </w:instrText>
        </w:r>
        <w:r>
          <w:rPr>
            <w:noProof/>
            <w:webHidden/>
          </w:rPr>
        </w:r>
        <w:r>
          <w:rPr>
            <w:noProof/>
            <w:webHidden/>
          </w:rPr>
          <w:fldChar w:fldCharType="separate"/>
        </w:r>
        <w:r>
          <w:rPr>
            <w:noProof/>
            <w:webHidden/>
          </w:rPr>
          <w:t>13</w:t>
        </w:r>
        <w:r>
          <w:rPr>
            <w:noProof/>
            <w:webHidden/>
          </w:rPr>
          <w:fldChar w:fldCharType="end"/>
        </w:r>
      </w:hyperlink>
    </w:p>
    <w:p w14:paraId="574157E8" w14:textId="624BAD82" w:rsidR="00227135" w:rsidRDefault="00227135">
      <w:pPr>
        <w:pStyle w:val="brajegyzk"/>
        <w:tabs>
          <w:tab w:val="right" w:leader="dot" w:pos="8493"/>
        </w:tabs>
        <w:rPr>
          <w:rFonts w:eastAsiaTheme="minorEastAsia" w:cstheme="minorBidi"/>
          <w:smallCaps w:val="0"/>
          <w:noProof/>
          <w:kern w:val="2"/>
          <w:sz w:val="24"/>
          <w:szCs w:val="24"/>
          <w:lang w:eastAsia="hu-HU"/>
          <w14:ligatures w14:val="standardContextual"/>
        </w:rPr>
      </w:pPr>
      <w:hyperlink w:anchor="_Toc163723840" w:history="1">
        <w:r w:rsidRPr="00E457FD">
          <w:rPr>
            <w:rStyle w:val="Hiperhivatkozs"/>
            <w:noProof/>
          </w:rPr>
          <w:t>3. ábra: Libarium Vr játék képernyőfotója</w:t>
        </w:r>
        <w:r>
          <w:rPr>
            <w:noProof/>
            <w:webHidden/>
          </w:rPr>
          <w:tab/>
        </w:r>
        <w:r>
          <w:rPr>
            <w:noProof/>
            <w:webHidden/>
          </w:rPr>
          <w:fldChar w:fldCharType="begin"/>
        </w:r>
        <w:r>
          <w:rPr>
            <w:noProof/>
            <w:webHidden/>
          </w:rPr>
          <w:instrText xml:space="preserve"> PAGEREF _Toc163723840 \h </w:instrText>
        </w:r>
        <w:r>
          <w:rPr>
            <w:noProof/>
            <w:webHidden/>
          </w:rPr>
        </w:r>
        <w:r>
          <w:rPr>
            <w:noProof/>
            <w:webHidden/>
          </w:rPr>
          <w:fldChar w:fldCharType="separate"/>
        </w:r>
        <w:r>
          <w:rPr>
            <w:noProof/>
            <w:webHidden/>
          </w:rPr>
          <w:t>14</w:t>
        </w:r>
        <w:r>
          <w:rPr>
            <w:noProof/>
            <w:webHidden/>
          </w:rPr>
          <w:fldChar w:fldCharType="end"/>
        </w:r>
      </w:hyperlink>
    </w:p>
    <w:p w14:paraId="00D64F61" w14:textId="124CFD04" w:rsidR="00227135" w:rsidRDefault="00227135">
      <w:pPr>
        <w:pStyle w:val="brajegyzk"/>
        <w:tabs>
          <w:tab w:val="right" w:leader="dot" w:pos="8493"/>
        </w:tabs>
        <w:rPr>
          <w:rFonts w:eastAsiaTheme="minorEastAsia" w:cstheme="minorBidi"/>
          <w:smallCaps w:val="0"/>
          <w:noProof/>
          <w:kern w:val="2"/>
          <w:sz w:val="24"/>
          <w:szCs w:val="24"/>
          <w:lang w:eastAsia="hu-HU"/>
          <w14:ligatures w14:val="standardContextual"/>
        </w:rPr>
      </w:pPr>
      <w:hyperlink w:anchor="_Toc163723841" w:history="1">
        <w:r w:rsidRPr="00E457FD">
          <w:rPr>
            <w:rStyle w:val="Hiperhivatkozs"/>
            <w:noProof/>
          </w:rPr>
          <w:t>4. ábra: Labyrinth Vr képernyőfotó</w:t>
        </w:r>
        <w:r>
          <w:rPr>
            <w:noProof/>
            <w:webHidden/>
          </w:rPr>
          <w:tab/>
        </w:r>
        <w:r>
          <w:rPr>
            <w:noProof/>
            <w:webHidden/>
          </w:rPr>
          <w:fldChar w:fldCharType="begin"/>
        </w:r>
        <w:r>
          <w:rPr>
            <w:noProof/>
            <w:webHidden/>
          </w:rPr>
          <w:instrText xml:space="preserve"> PAGEREF _Toc163723841 \h </w:instrText>
        </w:r>
        <w:r>
          <w:rPr>
            <w:noProof/>
            <w:webHidden/>
          </w:rPr>
        </w:r>
        <w:r>
          <w:rPr>
            <w:noProof/>
            <w:webHidden/>
          </w:rPr>
          <w:fldChar w:fldCharType="separate"/>
        </w:r>
        <w:r>
          <w:rPr>
            <w:noProof/>
            <w:webHidden/>
          </w:rPr>
          <w:t>15</w:t>
        </w:r>
        <w:r>
          <w:rPr>
            <w:noProof/>
            <w:webHidden/>
          </w:rPr>
          <w:fldChar w:fldCharType="end"/>
        </w:r>
      </w:hyperlink>
    </w:p>
    <w:p w14:paraId="38AFE586" w14:textId="4954849B" w:rsidR="00227135" w:rsidRDefault="00227135">
      <w:pPr>
        <w:pStyle w:val="brajegyzk"/>
        <w:tabs>
          <w:tab w:val="right" w:leader="dot" w:pos="8493"/>
        </w:tabs>
        <w:rPr>
          <w:rFonts w:eastAsiaTheme="minorEastAsia" w:cstheme="minorBidi"/>
          <w:smallCaps w:val="0"/>
          <w:noProof/>
          <w:kern w:val="2"/>
          <w:sz w:val="24"/>
          <w:szCs w:val="24"/>
          <w:lang w:eastAsia="hu-HU"/>
          <w14:ligatures w14:val="standardContextual"/>
        </w:rPr>
      </w:pPr>
      <w:hyperlink w:anchor="_Toc163723842" w:history="1">
        <w:r w:rsidRPr="00E457FD">
          <w:rPr>
            <w:rStyle w:val="Hiperhivatkozs"/>
            <w:noProof/>
          </w:rPr>
          <w:t>5. ábra: Vr memória játék képernyőképe és az indítási képernyő</w:t>
        </w:r>
        <w:r>
          <w:rPr>
            <w:noProof/>
            <w:webHidden/>
          </w:rPr>
          <w:tab/>
        </w:r>
        <w:r>
          <w:rPr>
            <w:noProof/>
            <w:webHidden/>
          </w:rPr>
          <w:fldChar w:fldCharType="begin"/>
        </w:r>
        <w:r>
          <w:rPr>
            <w:noProof/>
            <w:webHidden/>
          </w:rPr>
          <w:instrText xml:space="preserve"> PAGEREF _Toc163723842 \h </w:instrText>
        </w:r>
        <w:r>
          <w:rPr>
            <w:noProof/>
            <w:webHidden/>
          </w:rPr>
        </w:r>
        <w:r>
          <w:rPr>
            <w:noProof/>
            <w:webHidden/>
          </w:rPr>
          <w:fldChar w:fldCharType="separate"/>
        </w:r>
        <w:r>
          <w:rPr>
            <w:noProof/>
            <w:webHidden/>
          </w:rPr>
          <w:t>21</w:t>
        </w:r>
        <w:r>
          <w:rPr>
            <w:noProof/>
            <w:webHidden/>
          </w:rPr>
          <w:fldChar w:fldCharType="end"/>
        </w:r>
      </w:hyperlink>
    </w:p>
    <w:p w14:paraId="4F0522BE" w14:textId="115AACF5" w:rsidR="00227135" w:rsidRDefault="00227135">
      <w:pPr>
        <w:pStyle w:val="brajegyzk"/>
        <w:tabs>
          <w:tab w:val="right" w:leader="dot" w:pos="8493"/>
        </w:tabs>
        <w:rPr>
          <w:rFonts w:eastAsiaTheme="minorEastAsia" w:cstheme="minorBidi"/>
          <w:smallCaps w:val="0"/>
          <w:noProof/>
          <w:kern w:val="2"/>
          <w:sz w:val="24"/>
          <w:szCs w:val="24"/>
          <w:lang w:eastAsia="hu-HU"/>
          <w14:ligatures w14:val="standardContextual"/>
        </w:rPr>
      </w:pPr>
      <w:hyperlink w:anchor="_Toc163723843" w:history="1">
        <w:r w:rsidRPr="00E457FD">
          <w:rPr>
            <w:rStyle w:val="Hiperhivatkozs"/>
            <w:noProof/>
          </w:rPr>
          <w:t>6. ábra A beállítások menüpont és a készítő menüpont képernyőképe</w:t>
        </w:r>
        <w:r>
          <w:rPr>
            <w:noProof/>
            <w:webHidden/>
          </w:rPr>
          <w:tab/>
        </w:r>
        <w:r>
          <w:rPr>
            <w:noProof/>
            <w:webHidden/>
          </w:rPr>
          <w:fldChar w:fldCharType="begin"/>
        </w:r>
        <w:r>
          <w:rPr>
            <w:noProof/>
            <w:webHidden/>
          </w:rPr>
          <w:instrText xml:space="preserve"> PAGEREF _Toc163723843 \h </w:instrText>
        </w:r>
        <w:r>
          <w:rPr>
            <w:noProof/>
            <w:webHidden/>
          </w:rPr>
        </w:r>
        <w:r>
          <w:rPr>
            <w:noProof/>
            <w:webHidden/>
          </w:rPr>
          <w:fldChar w:fldCharType="separate"/>
        </w:r>
        <w:r>
          <w:rPr>
            <w:noProof/>
            <w:webHidden/>
          </w:rPr>
          <w:t>21</w:t>
        </w:r>
        <w:r>
          <w:rPr>
            <w:noProof/>
            <w:webHidden/>
          </w:rPr>
          <w:fldChar w:fldCharType="end"/>
        </w:r>
      </w:hyperlink>
    </w:p>
    <w:p w14:paraId="1312A8E5" w14:textId="102622AB" w:rsidR="00227135" w:rsidRDefault="00227135">
      <w:pPr>
        <w:pStyle w:val="brajegyzk"/>
        <w:tabs>
          <w:tab w:val="right" w:leader="dot" w:pos="8493"/>
        </w:tabs>
        <w:rPr>
          <w:rFonts w:eastAsiaTheme="minorEastAsia" w:cstheme="minorBidi"/>
          <w:smallCaps w:val="0"/>
          <w:noProof/>
          <w:kern w:val="2"/>
          <w:sz w:val="24"/>
          <w:szCs w:val="24"/>
          <w:lang w:eastAsia="hu-HU"/>
          <w14:ligatures w14:val="standardContextual"/>
        </w:rPr>
      </w:pPr>
      <w:hyperlink w:anchor="_Toc163723844" w:history="1">
        <w:r w:rsidRPr="00E457FD">
          <w:rPr>
            <w:rStyle w:val="Hiperhivatkozs"/>
            <w:noProof/>
          </w:rPr>
          <w:t>7. ábra: Vr memória Simon játék indító képernyőképe</w:t>
        </w:r>
        <w:r>
          <w:rPr>
            <w:noProof/>
            <w:webHidden/>
          </w:rPr>
          <w:tab/>
        </w:r>
        <w:r>
          <w:rPr>
            <w:noProof/>
            <w:webHidden/>
          </w:rPr>
          <w:fldChar w:fldCharType="begin"/>
        </w:r>
        <w:r>
          <w:rPr>
            <w:noProof/>
            <w:webHidden/>
          </w:rPr>
          <w:instrText xml:space="preserve"> PAGEREF _Toc163723844 \h </w:instrText>
        </w:r>
        <w:r>
          <w:rPr>
            <w:noProof/>
            <w:webHidden/>
          </w:rPr>
        </w:r>
        <w:r>
          <w:rPr>
            <w:noProof/>
            <w:webHidden/>
          </w:rPr>
          <w:fldChar w:fldCharType="separate"/>
        </w:r>
        <w:r>
          <w:rPr>
            <w:noProof/>
            <w:webHidden/>
          </w:rPr>
          <w:t>22</w:t>
        </w:r>
        <w:r>
          <w:rPr>
            <w:noProof/>
            <w:webHidden/>
          </w:rPr>
          <w:fldChar w:fldCharType="end"/>
        </w:r>
      </w:hyperlink>
    </w:p>
    <w:p w14:paraId="4DE612D0" w14:textId="0BF16AF8" w:rsidR="00227135" w:rsidRDefault="00227135">
      <w:pPr>
        <w:pStyle w:val="brajegyzk"/>
        <w:tabs>
          <w:tab w:val="right" w:leader="dot" w:pos="8493"/>
        </w:tabs>
        <w:rPr>
          <w:rFonts w:eastAsiaTheme="minorEastAsia" w:cstheme="minorBidi"/>
          <w:smallCaps w:val="0"/>
          <w:noProof/>
          <w:kern w:val="2"/>
          <w:sz w:val="24"/>
          <w:szCs w:val="24"/>
          <w:lang w:eastAsia="hu-HU"/>
          <w14:ligatures w14:val="standardContextual"/>
        </w:rPr>
      </w:pPr>
      <w:hyperlink w:anchor="_Toc163723845" w:history="1">
        <w:r w:rsidRPr="00E457FD">
          <w:rPr>
            <w:rStyle w:val="Hiperhivatkozs"/>
            <w:noProof/>
          </w:rPr>
          <w:t>8. ábra Simon játék főmenüje</w:t>
        </w:r>
        <w:r>
          <w:rPr>
            <w:noProof/>
            <w:webHidden/>
          </w:rPr>
          <w:tab/>
        </w:r>
        <w:r>
          <w:rPr>
            <w:noProof/>
            <w:webHidden/>
          </w:rPr>
          <w:fldChar w:fldCharType="begin"/>
        </w:r>
        <w:r>
          <w:rPr>
            <w:noProof/>
            <w:webHidden/>
          </w:rPr>
          <w:instrText xml:space="preserve"> PAGEREF _Toc163723845 \h </w:instrText>
        </w:r>
        <w:r>
          <w:rPr>
            <w:noProof/>
            <w:webHidden/>
          </w:rPr>
        </w:r>
        <w:r>
          <w:rPr>
            <w:noProof/>
            <w:webHidden/>
          </w:rPr>
          <w:fldChar w:fldCharType="separate"/>
        </w:r>
        <w:r>
          <w:rPr>
            <w:noProof/>
            <w:webHidden/>
          </w:rPr>
          <w:t>22</w:t>
        </w:r>
        <w:r>
          <w:rPr>
            <w:noProof/>
            <w:webHidden/>
          </w:rPr>
          <w:fldChar w:fldCharType="end"/>
        </w:r>
      </w:hyperlink>
    </w:p>
    <w:p w14:paraId="0E6C8331" w14:textId="3F40DF4F" w:rsidR="00227135" w:rsidRDefault="00227135">
      <w:pPr>
        <w:pStyle w:val="brajegyzk"/>
        <w:tabs>
          <w:tab w:val="right" w:leader="dot" w:pos="8493"/>
        </w:tabs>
        <w:rPr>
          <w:rFonts w:eastAsiaTheme="minorEastAsia" w:cstheme="minorBidi"/>
          <w:smallCaps w:val="0"/>
          <w:noProof/>
          <w:kern w:val="2"/>
          <w:sz w:val="24"/>
          <w:szCs w:val="24"/>
          <w:lang w:eastAsia="hu-HU"/>
          <w14:ligatures w14:val="standardContextual"/>
        </w:rPr>
      </w:pPr>
      <w:hyperlink w:anchor="_Toc163723846" w:history="1">
        <w:r w:rsidRPr="00E457FD">
          <w:rPr>
            <w:rStyle w:val="Hiperhivatkozs"/>
            <w:noProof/>
          </w:rPr>
          <w:t>9. ábra Simon játék leírásáról készült képernyőfotó</w:t>
        </w:r>
        <w:r>
          <w:rPr>
            <w:noProof/>
            <w:webHidden/>
          </w:rPr>
          <w:tab/>
        </w:r>
        <w:r>
          <w:rPr>
            <w:noProof/>
            <w:webHidden/>
          </w:rPr>
          <w:fldChar w:fldCharType="begin"/>
        </w:r>
        <w:r>
          <w:rPr>
            <w:noProof/>
            <w:webHidden/>
          </w:rPr>
          <w:instrText xml:space="preserve"> PAGEREF _Toc163723846 \h </w:instrText>
        </w:r>
        <w:r>
          <w:rPr>
            <w:noProof/>
            <w:webHidden/>
          </w:rPr>
        </w:r>
        <w:r>
          <w:rPr>
            <w:noProof/>
            <w:webHidden/>
          </w:rPr>
          <w:fldChar w:fldCharType="separate"/>
        </w:r>
        <w:r>
          <w:rPr>
            <w:noProof/>
            <w:webHidden/>
          </w:rPr>
          <w:t>23</w:t>
        </w:r>
        <w:r>
          <w:rPr>
            <w:noProof/>
            <w:webHidden/>
          </w:rPr>
          <w:fldChar w:fldCharType="end"/>
        </w:r>
      </w:hyperlink>
    </w:p>
    <w:p w14:paraId="73F1A92B" w14:textId="06B2FB2B" w:rsidR="00227135" w:rsidRDefault="00227135">
      <w:pPr>
        <w:pStyle w:val="brajegyzk"/>
        <w:tabs>
          <w:tab w:val="right" w:leader="dot" w:pos="8493"/>
        </w:tabs>
        <w:rPr>
          <w:rFonts w:eastAsiaTheme="minorEastAsia" w:cstheme="minorBidi"/>
          <w:smallCaps w:val="0"/>
          <w:noProof/>
          <w:kern w:val="2"/>
          <w:sz w:val="24"/>
          <w:szCs w:val="24"/>
          <w:lang w:eastAsia="hu-HU"/>
          <w14:ligatures w14:val="standardContextual"/>
        </w:rPr>
      </w:pPr>
      <w:hyperlink w:anchor="_Toc163723847" w:history="1">
        <w:r w:rsidRPr="00E457FD">
          <w:rPr>
            <w:rStyle w:val="Hiperhivatkozs"/>
            <w:noProof/>
          </w:rPr>
          <w:t>10. ábra A bevásárló lista játék főmenüje</w:t>
        </w:r>
        <w:r>
          <w:rPr>
            <w:noProof/>
            <w:webHidden/>
          </w:rPr>
          <w:tab/>
        </w:r>
        <w:r>
          <w:rPr>
            <w:noProof/>
            <w:webHidden/>
          </w:rPr>
          <w:fldChar w:fldCharType="begin"/>
        </w:r>
        <w:r>
          <w:rPr>
            <w:noProof/>
            <w:webHidden/>
          </w:rPr>
          <w:instrText xml:space="preserve"> PAGEREF _Toc163723847 \h </w:instrText>
        </w:r>
        <w:r>
          <w:rPr>
            <w:noProof/>
            <w:webHidden/>
          </w:rPr>
        </w:r>
        <w:r>
          <w:rPr>
            <w:noProof/>
            <w:webHidden/>
          </w:rPr>
          <w:fldChar w:fldCharType="separate"/>
        </w:r>
        <w:r>
          <w:rPr>
            <w:noProof/>
            <w:webHidden/>
          </w:rPr>
          <w:t>23</w:t>
        </w:r>
        <w:r>
          <w:rPr>
            <w:noProof/>
            <w:webHidden/>
          </w:rPr>
          <w:fldChar w:fldCharType="end"/>
        </w:r>
      </w:hyperlink>
    </w:p>
    <w:p w14:paraId="18F3C392" w14:textId="455DD525" w:rsidR="00227135" w:rsidRDefault="00227135">
      <w:pPr>
        <w:pStyle w:val="brajegyzk"/>
        <w:tabs>
          <w:tab w:val="right" w:leader="dot" w:pos="8493"/>
        </w:tabs>
        <w:rPr>
          <w:rFonts w:eastAsiaTheme="minorEastAsia" w:cstheme="minorBidi"/>
          <w:smallCaps w:val="0"/>
          <w:noProof/>
          <w:kern w:val="2"/>
          <w:sz w:val="24"/>
          <w:szCs w:val="24"/>
          <w:lang w:eastAsia="hu-HU"/>
          <w14:ligatures w14:val="standardContextual"/>
        </w:rPr>
      </w:pPr>
      <w:hyperlink w:anchor="_Toc163723848" w:history="1">
        <w:r w:rsidRPr="00E457FD">
          <w:rPr>
            <w:rStyle w:val="Hiperhivatkozs"/>
            <w:noProof/>
          </w:rPr>
          <w:t>11. ábra A bevásárló lista játék start menüje</w:t>
        </w:r>
        <w:r>
          <w:rPr>
            <w:noProof/>
            <w:webHidden/>
          </w:rPr>
          <w:tab/>
        </w:r>
        <w:r>
          <w:rPr>
            <w:noProof/>
            <w:webHidden/>
          </w:rPr>
          <w:fldChar w:fldCharType="begin"/>
        </w:r>
        <w:r>
          <w:rPr>
            <w:noProof/>
            <w:webHidden/>
          </w:rPr>
          <w:instrText xml:space="preserve"> PAGEREF _Toc163723848 \h </w:instrText>
        </w:r>
        <w:r>
          <w:rPr>
            <w:noProof/>
            <w:webHidden/>
          </w:rPr>
        </w:r>
        <w:r>
          <w:rPr>
            <w:noProof/>
            <w:webHidden/>
          </w:rPr>
          <w:fldChar w:fldCharType="separate"/>
        </w:r>
        <w:r>
          <w:rPr>
            <w:noProof/>
            <w:webHidden/>
          </w:rPr>
          <w:t>23</w:t>
        </w:r>
        <w:r>
          <w:rPr>
            <w:noProof/>
            <w:webHidden/>
          </w:rPr>
          <w:fldChar w:fldCharType="end"/>
        </w:r>
      </w:hyperlink>
    </w:p>
    <w:p w14:paraId="5AA26F8F" w14:textId="49BE408D" w:rsidR="00227135" w:rsidRDefault="00227135">
      <w:pPr>
        <w:pStyle w:val="brajegyzk"/>
        <w:tabs>
          <w:tab w:val="right" w:leader="dot" w:pos="8493"/>
        </w:tabs>
        <w:rPr>
          <w:rFonts w:eastAsiaTheme="minorEastAsia" w:cstheme="minorBidi"/>
          <w:smallCaps w:val="0"/>
          <w:noProof/>
          <w:kern w:val="2"/>
          <w:sz w:val="24"/>
          <w:szCs w:val="24"/>
          <w:lang w:eastAsia="hu-HU"/>
          <w14:ligatures w14:val="standardContextual"/>
        </w:rPr>
      </w:pPr>
      <w:hyperlink w:anchor="_Toc163723849" w:history="1">
        <w:r w:rsidRPr="00E457FD">
          <w:rPr>
            <w:rStyle w:val="Hiperhivatkozs"/>
            <w:noProof/>
          </w:rPr>
          <w:t>12. ábra A bevásárló lista játék leírás menüje</w:t>
        </w:r>
        <w:r>
          <w:rPr>
            <w:noProof/>
            <w:webHidden/>
          </w:rPr>
          <w:tab/>
        </w:r>
        <w:r>
          <w:rPr>
            <w:noProof/>
            <w:webHidden/>
          </w:rPr>
          <w:fldChar w:fldCharType="begin"/>
        </w:r>
        <w:r>
          <w:rPr>
            <w:noProof/>
            <w:webHidden/>
          </w:rPr>
          <w:instrText xml:space="preserve"> PAGEREF _Toc163723849 \h </w:instrText>
        </w:r>
        <w:r>
          <w:rPr>
            <w:noProof/>
            <w:webHidden/>
          </w:rPr>
        </w:r>
        <w:r>
          <w:rPr>
            <w:noProof/>
            <w:webHidden/>
          </w:rPr>
          <w:fldChar w:fldCharType="separate"/>
        </w:r>
        <w:r>
          <w:rPr>
            <w:noProof/>
            <w:webHidden/>
          </w:rPr>
          <w:t>24</w:t>
        </w:r>
        <w:r>
          <w:rPr>
            <w:noProof/>
            <w:webHidden/>
          </w:rPr>
          <w:fldChar w:fldCharType="end"/>
        </w:r>
      </w:hyperlink>
    </w:p>
    <w:p w14:paraId="249EB1A5" w14:textId="2F0E492E" w:rsidR="00227135" w:rsidRDefault="00227135">
      <w:pPr>
        <w:pStyle w:val="brajegyzk"/>
        <w:tabs>
          <w:tab w:val="right" w:leader="dot" w:pos="8493"/>
        </w:tabs>
        <w:rPr>
          <w:rFonts w:eastAsiaTheme="minorEastAsia" w:cstheme="minorBidi"/>
          <w:smallCaps w:val="0"/>
          <w:noProof/>
          <w:kern w:val="2"/>
          <w:sz w:val="24"/>
          <w:szCs w:val="24"/>
          <w:lang w:eastAsia="hu-HU"/>
          <w14:ligatures w14:val="standardContextual"/>
        </w:rPr>
      </w:pPr>
      <w:hyperlink w:anchor="_Toc163723850" w:history="1">
        <w:r w:rsidRPr="00E457FD">
          <w:rPr>
            <w:rStyle w:val="Hiperhivatkozs"/>
            <w:noProof/>
          </w:rPr>
          <w:t>13. ábra: Kézmozgatási funkciók programkódjának képernyőképe</w:t>
        </w:r>
        <w:r>
          <w:rPr>
            <w:noProof/>
            <w:webHidden/>
          </w:rPr>
          <w:tab/>
        </w:r>
        <w:r>
          <w:rPr>
            <w:noProof/>
            <w:webHidden/>
          </w:rPr>
          <w:fldChar w:fldCharType="begin"/>
        </w:r>
        <w:r>
          <w:rPr>
            <w:noProof/>
            <w:webHidden/>
          </w:rPr>
          <w:instrText xml:space="preserve"> PAGEREF _Toc163723850 \h </w:instrText>
        </w:r>
        <w:r>
          <w:rPr>
            <w:noProof/>
            <w:webHidden/>
          </w:rPr>
        </w:r>
        <w:r>
          <w:rPr>
            <w:noProof/>
            <w:webHidden/>
          </w:rPr>
          <w:fldChar w:fldCharType="separate"/>
        </w:r>
        <w:r>
          <w:rPr>
            <w:noProof/>
            <w:webHidden/>
          </w:rPr>
          <w:t>25</w:t>
        </w:r>
        <w:r>
          <w:rPr>
            <w:noProof/>
            <w:webHidden/>
          </w:rPr>
          <w:fldChar w:fldCharType="end"/>
        </w:r>
      </w:hyperlink>
    </w:p>
    <w:p w14:paraId="7711C19B" w14:textId="00EBC236" w:rsidR="00227135" w:rsidRDefault="00227135">
      <w:pPr>
        <w:pStyle w:val="brajegyzk"/>
        <w:tabs>
          <w:tab w:val="right" w:leader="dot" w:pos="8493"/>
        </w:tabs>
        <w:rPr>
          <w:rFonts w:eastAsiaTheme="minorEastAsia" w:cstheme="minorBidi"/>
          <w:smallCaps w:val="0"/>
          <w:noProof/>
          <w:kern w:val="2"/>
          <w:sz w:val="24"/>
          <w:szCs w:val="24"/>
          <w:lang w:eastAsia="hu-HU"/>
          <w14:ligatures w14:val="standardContextual"/>
        </w:rPr>
      </w:pPr>
      <w:hyperlink w:anchor="_Toc163723851" w:history="1">
        <w:r w:rsidRPr="00E457FD">
          <w:rPr>
            <w:rStyle w:val="Hiperhivatkozs"/>
            <w:noProof/>
          </w:rPr>
          <w:t>14. ábra: Tárgyfelvételi animáció programkódjának képernyőképe</w:t>
        </w:r>
        <w:r>
          <w:rPr>
            <w:noProof/>
            <w:webHidden/>
          </w:rPr>
          <w:tab/>
        </w:r>
        <w:r>
          <w:rPr>
            <w:noProof/>
            <w:webHidden/>
          </w:rPr>
          <w:fldChar w:fldCharType="begin"/>
        </w:r>
        <w:r>
          <w:rPr>
            <w:noProof/>
            <w:webHidden/>
          </w:rPr>
          <w:instrText xml:space="preserve"> PAGEREF _Toc163723851 \h </w:instrText>
        </w:r>
        <w:r>
          <w:rPr>
            <w:noProof/>
            <w:webHidden/>
          </w:rPr>
        </w:r>
        <w:r>
          <w:rPr>
            <w:noProof/>
            <w:webHidden/>
          </w:rPr>
          <w:fldChar w:fldCharType="separate"/>
        </w:r>
        <w:r>
          <w:rPr>
            <w:noProof/>
            <w:webHidden/>
          </w:rPr>
          <w:t>26</w:t>
        </w:r>
        <w:r>
          <w:rPr>
            <w:noProof/>
            <w:webHidden/>
          </w:rPr>
          <w:fldChar w:fldCharType="end"/>
        </w:r>
      </w:hyperlink>
    </w:p>
    <w:p w14:paraId="7F3D6020" w14:textId="1687D041" w:rsidR="00227135" w:rsidRDefault="00227135">
      <w:pPr>
        <w:pStyle w:val="brajegyzk"/>
        <w:tabs>
          <w:tab w:val="right" w:leader="dot" w:pos="8493"/>
        </w:tabs>
        <w:rPr>
          <w:rFonts w:eastAsiaTheme="minorEastAsia" w:cstheme="minorBidi"/>
          <w:smallCaps w:val="0"/>
          <w:noProof/>
          <w:kern w:val="2"/>
          <w:sz w:val="24"/>
          <w:szCs w:val="24"/>
          <w:lang w:eastAsia="hu-HU"/>
          <w14:ligatures w14:val="standardContextual"/>
        </w:rPr>
      </w:pPr>
      <w:hyperlink w:anchor="_Toc163723852" w:history="1">
        <w:r w:rsidRPr="00E457FD">
          <w:rPr>
            <w:rStyle w:val="Hiperhivatkozs"/>
            <w:noProof/>
          </w:rPr>
          <w:t>15. ábra: Tárgyfelvételi animáció programkódjának képernyőképe</w:t>
        </w:r>
        <w:r>
          <w:rPr>
            <w:noProof/>
            <w:webHidden/>
          </w:rPr>
          <w:tab/>
        </w:r>
        <w:r>
          <w:rPr>
            <w:noProof/>
            <w:webHidden/>
          </w:rPr>
          <w:fldChar w:fldCharType="begin"/>
        </w:r>
        <w:r>
          <w:rPr>
            <w:noProof/>
            <w:webHidden/>
          </w:rPr>
          <w:instrText xml:space="preserve"> PAGEREF _Toc163723852 \h </w:instrText>
        </w:r>
        <w:r>
          <w:rPr>
            <w:noProof/>
            <w:webHidden/>
          </w:rPr>
        </w:r>
        <w:r>
          <w:rPr>
            <w:noProof/>
            <w:webHidden/>
          </w:rPr>
          <w:fldChar w:fldCharType="separate"/>
        </w:r>
        <w:r>
          <w:rPr>
            <w:noProof/>
            <w:webHidden/>
          </w:rPr>
          <w:t>26</w:t>
        </w:r>
        <w:r>
          <w:rPr>
            <w:noProof/>
            <w:webHidden/>
          </w:rPr>
          <w:fldChar w:fldCharType="end"/>
        </w:r>
      </w:hyperlink>
    </w:p>
    <w:p w14:paraId="709D9F63" w14:textId="78799C0C" w:rsidR="00227135" w:rsidRDefault="00227135">
      <w:pPr>
        <w:pStyle w:val="brajegyzk"/>
        <w:tabs>
          <w:tab w:val="right" w:leader="dot" w:pos="8493"/>
        </w:tabs>
        <w:rPr>
          <w:rFonts w:eastAsiaTheme="minorEastAsia" w:cstheme="minorBidi"/>
          <w:smallCaps w:val="0"/>
          <w:noProof/>
          <w:kern w:val="2"/>
          <w:sz w:val="24"/>
          <w:szCs w:val="24"/>
          <w:lang w:eastAsia="hu-HU"/>
          <w14:ligatures w14:val="standardContextual"/>
        </w:rPr>
      </w:pPr>
      <w:hyperlink w:anchor="_Toc163723853" w:history="1">
        <w:r w:rsidRPr="00E457FD">
          <w:rPr>
            <w:rStyle w:val="Hiperhivatkozs"/>
            <w:noProof/>
          </w:rPr>
          <w:t>16. ábra: A teleportálás programkódjának képernyőképe</w:t>
        </w:r>
        <w:r>
          <w:rPr>
            <w:noProof/>
            <w:webHidden/>
          </w:rPr>
          <w:tab/>
        </w:r>
        <w:r>
          <w:rPr>
            <w:noProof/>
            <w:webHidden/>
          </w:rPr>
          <w:fldChar w:fldCharType="begin"/>
        </w:r>
        <w:r>
          <w:rPr>
            <w:noProof/>
            <w:webHidden/>
          </w:rPr>
          <w:instrText xml:space="preserve"> PAGEREF _Toc163723853 \h </w:instrText>
        </w:r>
        <w:r>
          <w:rPr>
            <w:noProof/>
            <w:webHidden/>
          </w:rPr>
        </w:r>
        <w:r>
          <w:rPr>
            <w:noProof/>
            <w:webHidden/>
          </w:rPr>
          <w:fldChar w:fldCharType="separate"/>
        </w:r>
        <w:r>
          <w:rPr>
            <w:noProof/>
            <w:webHidden/>
          </w:rPr>
          <w:t>27</w:t>
        </w:r>
        <w:r>
          <w:rPr>
            <w:noProof/>
            <w:webHidden/>
          </w:rPr>
          <w:fldChar w:fldCharType="end"/>
        </w:r>
      </w:hyperlink>
    </w:p>
    <w:p w14:paraId="69F88B3A" w14:textId="1E520FCA" w:rsidR="00227135" w:rsidRDefault="00227135">
      <w:pPr>
        <w:pStyle w:val="brajegyzk"/>
        <w:tabs>
          <w:tab w:val="right" w:leader="dot" w:pos="8493"/>
        </w:tabs>
        <w:rPr>
          <w:rFonts w:eastAsiaTheme="minorEastAsia" w:cstheme="minorBidi"/>
          <w:smallCaps w:val="0"/>
          <w:noProof/>
          <w:kern w:val="2"/>
          <w:sz w:val="24"/>
          <w:szCs w:val="24"/>
          <w:lang w:eastAsia="hu-HU"/>
          <w14:ligatures w14:val="standardContextual"/>
        </w:rPr>
      </w:pPr>
      <w:hyperlink w:anchor="_Toc163723854" w:history="1">
        <w:r w:rsidRPr="00E457FD">
          <w:rPr>
            <w:rStyle w:val="Hiperhivatkozs"/>
            <w:noProof/>
          </w:rPr>
          <w:t>17. ábra: Kamera mozgás programkódjának képernyőképe</w:t>
        </w:r>
        <w:r>
          <w:rPr>
            <w:noProof/>
            <w:webHidden/>
          </w:rPr>
          <w:tab/>
        </w:r>
        <w:r>
          <w:rPr>
            <w:noProof/>
            <w:webHidden/>
          </w:rPr>
          <w:fldChar w:fldCharType="begin"/>
        </w:r>
        <w:r>
          <w:rPr>
            <w:noProof/>
            <w:webHidden/>
          </w:rPr>
          <w:instrText xml:space="preserve"> PAGEREF _Toc163723854 \h </w:instrText>
        </w:r>
        <w:r>
          <w:rPr>
            <w:noProof/>
            <w:webHidden/>
          </w:rPr>
        </w:r>
        <w:r>
          <w:rPr>
            <w:noProof/>
            <w:webHidden/>
          </w:rPr>
          <w:fldChar w:fldCharType="separate"/>
        </w:r>
        <w:r>
          <w:rPr>
            <w:noProof/>
            <w:webHidden/>
          </w:rPr>
          <w:t>27</w:t>
        </w:r>
        <w:r>
          <w:rPr>
            <w:noProof/>
            <w:webHidden/>
          </w:rPr>
          <w:fldChar w:fldCharType="end"/>
        </w:r>
      </w:hyperlink>
    </w:p>
    <w:p w14:paraId="7F02306B" w14:textId="45245CF1" w:rsidR="00227135" w:rsidRDefault="00227135">
      <w:pPr>
        <w:pStyle w:val="brajegyzk"/>
        <w:tabs>
          <w:tab w:val="right" w:leader="dot" w:pos="8493"/>
        </w:tabs>
        <w:rPr>
          <w:rFonts w:eastAsiaTheme="minorEastAsia" w:cstheme="minorBidi"/>
          <w:smallCaps w:val="0"/>
          <w:noProof/>
          <w:kern w:val="2"/>
          <w:sz w:val="24"/>
          <w:szCs w:val="24"/>
          <w:lang w:eastAsia="hu-HU"/>
          <w14:ligatures w14:val="standardContextual"/>
        </w:rPr>
      </w:pPr>
      <w:hyperlink w:anchor="_Toc163723855" w:history="1">
        <w:r w:rsidRPr="00E457FD">
          <w:rPr>
            <w:rStyle w:val="Hiperhivatkozs"/>
            <w:noProof/>
          </w:rPr>
          <w:t>18. ábra: Játékos választó menüpont</w:t>
        </w:r>
        <w:r>
          <w:rPr>
            <w:noProof/>
            <w:webHidden/>
          </w:rPr>
          <w:tab/>
        </w:r>
        <w:r>
          <w:rPr>
            <w:noProof/>
            <w:webHidden/>
          </w:rPr>
          <w:fldChar w:fldCharType="begin"/>
        </w:r>
        <w:r>
          <w:rPr>
            <w:noProof/>
            <w:webHidden/>
          </w:rPr>
          <w:instrText xml:space="preserve"> PAGEREF _Toc163723855 \h </w:instrText>
        </w:r>
        <w:r>
          <w:rPr>
            <w:noProof/>
            <w:webHidden/>
          </w:rPr>
        </w:r>
        <w:r>
          <w:rPr>
            <w:noProof/>
            <w:webHidden/>
          </w:rPr>
          <w:fldChar w:fldCharType="separate"/>
        </w:r>
        <w:r>
          <w:rPr>
            <w:noProof/>
            <w:webHidden/>
          </w:rPr>
          <w:t>28</w:t>
        </w:r>
        <w:r>
          <w:rPr>
            <w:noProof/>
            <w:webHidden/>
          </w:rPr>
          <w:fldChar w:fldCharType="end"/>
        </w:r>
      </w:hyperlink>
    </w:p>
    <w:p w14:paraId="12087ED9" w14:textId="5B900AFB" w:rsidR="00227135" w:rsidRDefault="00227135">
      <w:pPr>
        <w:pStyle w:val="brajegyzk"/>
        <w:tabs>
          <w:tab w:val="right" w:leader="dot" w:pos="8493"/>
        </w:tabs>
        <w:rPr>
          <w:rFonts w:eastAsiaTheme="minorEastAsia" w:cstheme="minorBidi"/>
          <w:smallCaps w:val="0"/>
          <w:noProof/>
          <w:kern w:val="2"/>
          <w:sz w:val="24"/>
          <w:szCs w:val="24"/>
          <w:lang w:eastAsia="hu-HU"/>
          <w14:ligatures w14:val="standardContextual"/>
        </w:rPr>
      </w:pPr>
      <w:hyperlink w:anchor="_Toc163723856" w:history="1">
        <w:r w:rsidRPr="00E457FD">
          <w:rPr>
            <w:rStyle w:val="Hiperhivatkozs"/>
            <w:noProof/>
          </w:rPr>
          <w:t>19. ábra Megfelelő szín kiválasztása</w:t>
        </w:r>
        <w:r>
          <w:rPr>
            <w:noProof/>
            <w:webHidden/>
          </w:rPr>
          <w:tab/>
        </w:r>
        <w:r>
          <w:rPr>
            <w:noProof/>
            <w:webHidden/>
          </w:rPr>
          <w:fldChar w:fldCharType="begin"/>
        </w:r>
        <w:r>
          <w:rPr>
            <w:noProof/>
            <w:webHidden/>
          </w:rPr>
          <w:instrText xml:space="preserve"> PAGEREF _Toc163723856 \h </w:instrText>
        </w:r>
        <w:r>
          <w:rPr>
            <w:noProof/>
            <w:webHidden/>
          </w:rPr>
        </w:r>
        <w:r>
          <w:rPr>
            <w:noProof/>
            <w:webHidden/>
          </w:rPr>
          <w:fldChar w:fldCharType="separate"/>
        </w:r>
        <w:r>
          <w:rPr>
            <w:noProof/>
            <w:webHidden/>
          </w:rPr>
          <w:t>28</w:t>
        </w:r>
        <w:r>
          <w:rPr>
            <w:noProof/>
            <w:webHidden/>
          </w:rPr>
          <w:fldChar w:fldCharType="end"/>
        </w:r>
      </w:hyperlink>
    </w:p>
    <w:p w14:paraId="6AF6F59D" w14:textId="3FDC6E83" w:rsidR="00227135" w:rsidRDefault="00227135">
      <w:pPr>
        <w:pStyle w:val="brajegyzk"/>
        <w:tabs>
          <w:tab w:val="right" w:leader="dot" w:pos="8493"/>
        </w:tabs>
        <w:rPr>
          <w:rFonts w:eastAsiaTheme="minorEastAsia" w:cstheme="minorBidi"/>
          <w:smallCaps w:val="0"/>
          <w:noProof/>
          <w:kern w:val="2"/>
          <w:sz w:val="24"/>
          <w:szCs w:val="24"/>
          <w:lang w:eastAsia="hu-HU"/>
          <w14:ligatures w14:val="standardContextual"/>
        </w:rPr>
      </w:pPr>
      <w:hyperlink w:anchor="_Toc163723857" w:history="1">
        <w:r w:rsidRPr="00E457FD">
          <w:rPr>
            <w:rStyle w:val="Hiperhivatkozs"/>
            <w:noProof/>
          </w:rPr>
          <w:t>20. ábra Scoreboard frissítése (bal oldal) és Eredmény kiírása (jobb oldal) kódrészlet</w:t>
        </w:r>
        <w:r>
          <w:rPr>
            <w:noProof/>
            <w:webHidden/>
          </w:rPr>
          <w:tab/>
        </w:r>
        <w:r>
          <w:rPr>
            <w:noProof/>
            <w:webHidden/>
          </w:rPr>
          <w:fldChar w:fldCharType="begin"/>
        </w:r>
        <w:r>
          <w:rPr>
            <w:noProof/>
            <w:webHidden/>
          </w:rPr>
          <w:instrText xml:space="preserve"> PAGEREF _Toc163723857 \h </w:instrText>
        </w:r>
        <w:r>
          <w:rPr>
            <w:noProof/>
            <w:webHidden/>
          </w:rPr>
        </w:r>
        <w:r>
          <w:rPr>
            <w:noProof/>
            <w:webHidden/>
          </w:rPr>
          <w:fldChar w:fldCharType="separate"/>
        </w:r>
        <w:r>
          <w:rPr>
            <w:noProof/>
            <w:webHidden/>
          </w:rPr>
          <w:t>29</w:t>
        </w:r>
        <w:r>
          <w:rPr>
            <w:noProof/>
            <w:webHidden/>
          </w:rPr>
          <w:fldChar w:fldCharType="end"/>
        </w:r>
      </w:hyperlink>
    </w:p>
    <w:p w14:paraId="1F397D60" w14:textId="4479F2CE" w:rsidR="00227135" w:rsidRDefault="00227135">
      <w:pPr>
        <w:pStyle w:val="brajegyzk"/>
        <w:tabs>
          <w:tab w:val="right" w:leader="dot" w:pos="8493"/>
        </w:tabs>
        <w:rPr>
          <w:rFonts w:eastAsiaTheme="minorEastAsia" w:cstheme="minorBidi"/>
          <w:smallCaps w:val="0"/>
          <w:noProof/>
          <w:kern w:val="2"/>
          <w:sz w:val="24"/>
          <w:szCs w:val="24"/>
          <w:lang w:eastAsia="hu-HU"/>
          <w14:ligatures w14:val="standardContextual"/>
        </w:rPr>
      </w:pPr>
      <w:hyperlink w:anchor="_Toc163723858" w:history="1">
        <w:r w:rsidRPr="00E457FD">
          <w:rPr>
            <w:rStyle w:val="Hiperhivatkozs"/>
            <w:noProof/>
          </w:rPr>
          <w:t>21. ábra Játékmenet működésének kódrészlete:</w:t>
        </w:r>
        <w:r>
          <w:rPr>
            <w:noProof/>
            <w:webHidden/>
          </w:rPr>
          <w:tab/>
        </w:r>
        <w:r>
          <w:rPr>
            <w:noProof/>
            <w:webHidden/>
          </w:rPr>
          <w:fldChar w:fldCharType="begin"/>
        </w:r>
        <w:r>
          <w:rPr>
            <w:noProof/>
            <w:webHidden/>
          </w:rPr>
          <w:instrText xml:space="preserve"> PAGEREF _Toc163723858 \h </w:instrText>
        </w:r>
        <w:r>
          <w:rPr>
            <w:noProof/>
            <w:webHidden/>
          </w:rPr>
        </w:r>
        <w:r>
          <w:rPr>
            <w:noProof/>
            <w:webHidden/>
          </w:rPr>
          <w:fldChar w:fldCharType="separate"/>
        </w:r>
        <w:r>
          <w:rPr>
            <w:noProof/>
            <w:webHidden/>
          </w:rPr>
          <w:t>30</w:t>
        </w:r>
        <w:r>
          <w:rPr>
            <w:noProof/>
            <w:webHidden/>
          </w:rPr>
          <w:fldChar w:fldCharType="end"/>
        </w:r>
      </w:hyperlink>
    </w:p>
    <w:p w14:paraId="7B8B9095" w14:textId="5EE7857A" w:rsidR="00227135" w:rsidRDefault="00227135">
      <w:pPr>
        <w:pStyle w:val="brajegyzk"/>
        <w:tabs>
          <w:tab w:val="right" w:leader="dot" w:pos="8493"/>
        </w:tabs>
        <w:rPr>
          <w:rFonts w:eastAsiaTheme="minorEastAsia" w:cstheme="minorBidi"/>
          <w:smallCaps w:val="0"/>
          <w:noProof/>
          <w:kern w:val="2"/>
          <w:sz w:val="24"/>
          <w:szCs w:val="24"/>
          <w:lang w:eastAsia="hu-HU"/>
          <w14:ligatures w14:val="standardContextual"/>
        </w:rPr>
      </w:pPr>
      <w:hyperlink w:anchor="_Toc163723859" w:history="1">
        <w:r w:rsidRPr="00E457FD">
          <w:rPr>
            <w:rStyle w:val="Hiperhivatkozs"/>
            <w:noProof/>
          </w:rPr>
          <w:t>22. ábra Adatbázis modell</w:t>
        </w:r>
        <w:r>
          <w:rPr>
            <w:noProof/>
            <w:webHidden/>
          </w:rPr>
          <w:tab/>
        </w:r>
        <w:r>
          <w:rPr>
            <w:noProof/>
            <w:webHidden/>
          </w:rPr>
          <w:fldChar w:fldCharType="begin"/>
        </w:r>
        <w:r>
          <w:rPr>
            <w:noProof/>
            <w:webHidden/>
          </w:rPr>
          <w:instrText xml:space="preserve"> PAGEREF _Toc163723859 \h </w:instrText>
        </w:r>
        <w:r>
          <w:rPr>
            <w:noProof/>
            <w:webHidden/>
          </w:rPr>
        </w:r>
        <w:r>
          <w:rPr>
            <w:noProof/>
            <w:webHidden/>
          </w:rPr>
          <w:fldChar w:fldCharType="separate"/>
        </w:r>
        <w:r>
          <w:rPr>
            <w:noProof/>
            <w:webHidden/>
          </w:rPr>
          <w:t>31</w:t>
        </w:r>
        <w:r>
          <w:rPr>
            <w:noProof/>
            <w:webHidden/>
          </w:rPr>
          <w:fldChar w:fldCharType="end"/>
        </w:r>
      </w:hyperlink>
    </w:p>
    <w:p w14:paraId="343693A0" w14:textId="6379F4DB" w:rsidR="00227135" w:rsidRDefault="00227135">
      <w:pPr>
        <w:pStyle w:val="brajegyzk"/>
        <w:tabs>
          <w:tab w:val="right" w:leader="dot" w:pos="8493"/>
        </w:tabs>
        <w:rPr>
          <w:rFonts w:eastAsiaTheme="minorEastAsia" w:cstheme="minorBidi"/>
          <w:smallCaps w:val="0"/>
          <w:noProof/>
          <w:kern w:val="2"/>
          <w:sz w:val="24"/>
          <w:szCs w:val="24"/>
          <w:lang w:eastAsia="hu-HU"/>
          <w14:ligatures w14:val="standardContextual"/>
        </w:rPr>
      </w:pPr>
      <w:hyperlink w:anchor="_Toc163723860" w:history="1">
        <w:r w:rsidRPr="00E457FD">
          <w:rPr>
            <w:rStyle w:val="Hiperhivatkozs"/>
            <w:noProof/>
          </w:rPr>
          <w:t>23. ábra Adatbázisról készült képernyőfotó</w:t>
        </w:r>
        <w:r>
          <w:rPr>
            <w:noProof/>
            <w:webHidden/>
          </w:rPr>
          <w:tab/>
        </w:r>
        <w:r>
          <w:rPr>
            <w:noProof/>
            <w:webHidden/>
          </w:rPr>
          <w:fldChar w:fldCharType="begin"/>
        </w:r>
        <w:r>
          <w:rPr>
            <w:noProof/>
            <w:webHidden/>
          </w:rPr>
          <w:instrText xml:space="preserve"> PAGEREF _Toc163723860 \h </w:instrText>
        </w:r>
        <w:r>
          <w:rPr>
            <w:noProof/>
            <w:webHidden/>
          </w:rPr>
        </w:r>
        <w:r>
          <w:rPr>
            <w:noProof/>
            <w:webHidden/>
          </w:rPr>
          <w:fldChar w:fldCharType="separate"/>
        </w:r>
        <w:r>
          <w:rPr>
            <w:noProof/>
            <w:webHidden/>
          </w:rPr>
          <w:t>31</w:t>
        </w:r>
        <w:r>
          <w:rPr>
            <w:noProof/>
            <w:webHidden/>
          </w:rPr>
          <w:fldChar w:fldCharType="end"/>
        </w:r>
      </w:hyperlink>
    </w:p>
    <w:p w14:paraId="2CCA1F64" w14:textId="67DE1BD2" w:rsidR="00227135" w:rsidRDefault="00227135">
      <w:pPr>
        <w:pStyle w:val="brajegyzk"/>
        <w:tabs>
          <w:tab w:val="right" w:leader="dot" w:pos="8493"/>
        </w:tabs>
        <w:rPr>
          <w:rFonts w:eastAsiaTheme="minorEastAsia" w:cstheme="minorBidi"/>
          <w:smallCaps w:val="0"/>
          <w:noProof/>
          <w:kern w:val="2"/>
          <w:sz w:val="24"/>
          <w:szCs w:val="24"/>
          <w:lang w:eastAsia="hu-HU"/>
          <w14:ligatures w14:val="standardContextual"/>
        </w:rPr>
      </w:pPr>
      <w:hyperlink w:anchor="_Toc163723861" w:history="1">
        <w:r w:rsidRPr="00E457FD">
          <w:rPr>
            <w:rStyle w:val="Hiperhivatkozs"/>
            <w:noProof/>
          </w:rPr>
          <w:t>24. ábra A játékos adattábla</w:t>
        </w:r>
        <w:r>
          <w:rPr>
            <w:noProof/>
            <w:webHidden/>
          </w:rPr>
          <w:tab/>
        </w:r>
        <w:r>
          <w:rPr>
            <w:noProof/>
            <w:webHidden/>
          </w:rPr>
          <w:fldChar w:fldCharType="begin"/>
        </w:r>
        <w:r>
          <w:rPr>
            <w:noProof/>
            <w:webHidden/>
          </w:rPr>
          <w:instrText xml:space="preserve"> PAGEREF _Toc163723861 \h </w:instrText>
        </w:r>
        <w:r>
          <w:rPr>
            <w:noProof/>
            <w:webHidden/>
          </w:rPr>
        </w:r>
        <w:r>
          <w:rPr>
            <w:noProof/>
            <w:webHidden/>
          </w:rPr>
          <w:fldChar w:fldCharType="separate"/>
        </w:r>
        <w:r>
          <w:rPr>
            <w:noProof/>
            <w:webHidden/>
          </w:rPr>
          <w:t>32</w:t>
        </w:r>
        <w:r>
          <w:rPr>
            <w:noProof/>
            <w:webHidden/>
          </w:rPr>
          <w:fldChar w:fldCharType="end"/>
        </w:r>
      </w:hyperlink>
    </w:p>
    <w:p w14:paraId="612316FE" w14:textId="6B56610C" w:rsidR="00227135" w:rsidRDefault="00227135">
      <w:pPr>
        <w:pStyle w:val="brajegyzk"/>
        <w:tabs>
          <w:tab w:val="right" w:leader="dot" w:pos="8493"/>
        </w:tabs>
        <w:rPr>
          <w:rFonts w:eastAsiaTheme="minorEastAsia" w:cstheme="minorBidi"/>
          <w:smallCaps w:val="0"/>
          <w:noProof/>
          <w:kern w:val="2"/>
          <w:sz w:val="24"/>
          <w:szCs w:val="24"/>
          <w:lang w:eastAsia="hu-HU"/>
          <w14:ligatures w14:val="standardContextual"/>
        </w:rPr>
      </w:pPr>
      <w:hyperlink w:anchor="_Toc163723862" w:history="1">
        <w:r w:rsidRPr="00E457FD">
          <w:rPr>
            <w:rStyle w:val="Hiperhivatkozs"/>
            <w:noProof/>
          </w:rPr>
          <w:t>25. ábra A játékok adattábla</w:t>
        </w:r>
        <w:r>
          <w:rPr>
            <w:noProof/>
            <w:webHidden/>
          </w:rPr>
          <w:tab/>
        </w:r>
        <w:r>
          <w:rPr>
            <w:noProof/>
            <w:webHidden/>
          </w:rPr>
          <w:fldChar w:fldCharType="begin"/>
        </w:r>
        <w:r>
          <w:rPr>
            <w:noProof/>
            <w:webHidden/>
          </w:rPr>
          <w:instrText xml:space="preserve"> PAGEREF _Toc163723862 \h </w:instrText>
        </w:r>
        <w:r>
          <w:rPr>
            <w:noProof/>
            <w:webHidden/>
          </w:rPr>
        </w:r>
        <w:r>
          <w:rPr>
            <w:noProof/>
            <w:webHidden/>
          </w:rPr>
          <w:fldChar w:fldCharType="separate"/>
        </w:r>
        <w:r>
          <w:rPr>
            <w:noProof/>
            <w:webHidden/>
          </w:rPr>
          <w:t>32</w:t>
        </w:r>
        <w:r>
          <w:rPr>
            <w:noProof/>
            <w:webHidden/>
          </w:rPr>
          <w:fldChar w:fldCharType="end"/>
        </w:r>
      </w:hyperlink>
    </w:p>
    <w:p w14:paraId="1A35FC0C" w14:textId="068B6736" w:rsidR="00227135" w:rsidRDefault="00227135">
      <w:pPr>
        <w:pStyle w:val="brajegyzk"/>
        <w:tabs>
          <w:tab w:val="right" w:leader="dot" w:pos="8493"/>
        </w:tabs>
        <w:rPr>
          <w:rFonts w:eastAsiaTheme="minorEastAsia" w:cstheme="minorBidi"/>
          <w:smallCaps w:val="0"/>
          <w:noProof/>
          <w:kern w:val="2"/>
          <w:sz w:val="24"/>
          <w:szCs w:val="24"/>
          <w:lang w:eastAsia="hu-HU"/>
          <w14:ligatures w14:val="standardContextual"/>
        </w:rPr>
      </w:pPr>
      <w:hyperlink w:anchor="_Toc163723863" w:history="1">
        <w:r w:rsidRPr="00E457FD">
          <w:rPr>
            <w:rStyle w:val="Hiperhivatkozs"/>
            <w:noProof/>
          </w:rPr>
          <w:t>26. ábra Eredmények adattábla</w:t>
        </w:r>
        <w:r>
          <w:rPr>
            <w:noProof/>
            <w:webHidden/>
          </w:rPr>
          <w:tab/>
        </w:r>
        <w:r>
          <w:rPr>
            <w:noProof/>
            <w:webHidden/>
          </w:rPr>
          <w:fldChar w:fldCharType="begin"/>
        </w:r>
        <w:r>
          <w:rPr>
            <w:noProof/>
            <w:webHidden/>
          </w:rPr>
          <w:instrText xml:space="preserve"> PAGEREF _Toc163723863 \h </w:instrText>
        </w:r>
        <w:r>
          <w:rPr>
            <w:noProof/>
            <w:webHidden/>
          </w:rPr>
        </w:r>
        <w:r>
          <w:rPr>
            <w:noProof/>
            <w:webHidden/>
          </w:rPr>
          <w:fldChar w:fldCharType="separate"/>
        </w:r>
        <w:r>
          <w:rPr>
            <w:noProof/>
            <w:webHidden/>
          </w:rPr>
          <w:t>32</w:t>
        </w:r>
        <w:r>
          <w:rPr>
            <w:noProof/>
            <w:webHidden/>
          </w:rPr>
          <w:fldChar w:fldCharType="end"/>
        </w:r>
      </w:hyperlink>
    </w:p>
    <w:p w14:paraId="24130FCF" w14:textId="0B9DD184" w:rsidR="00227135" w:rsidRDefault="00227135">
      <w:pPr>
        <w:pStyle w:val="brajegyzk"/>
        <w:tabs>
          <w:tab w:val="right" w:leader="dot" w:pos="8493"/>
        </w:tabs>
        <w:rPr>
          <w:rFonts w:eastAsiaTheme="minorEastAsia" w:cstheme="minorBidi"/>
          <w:smallCaps w:val="0"/>
          <w:noProof/>
          <w:kern w:val="2"/>
          <w:sz w:val="24"/>
          <w:szCs w:val="24"/>
          <w:lang w:eastAsia="hu-HU"/>
          <w14:ligatures w14:val="standardContextual"/>
        </w:rPr>
      </w:pPr>
      <w:hyperlink w:anchor="_Toc163723864" w:history="1">
        <w:r w:rsidRPr="00E457FD">
          <w:rPr>
            <w:rStyle w:val="Hiperhivatkozs"/>
            <w:noProof/>
          </w:rPr>
          <w:t>27. ábra Tárolt tárgyak adattábla</w:t>
        </w:r>
        <w:r>
          <w:rPr>
            <w:noProof/>
            <w:webHidden/>
          </w:rPr>
          <w:tab/>
        </w:r>
        <w:r>
          <w:rPr>
            <w:noProof/>
            <w:webHidden/>
          </w:rPr>
          <w:fldChar w:fldCharType="begin"/>
        </w:r>
        <w:r>
          <w:rPr>
            <w:noProof/>
            <w:webHidden/>
          </w:rPr>
          <w:instrText xml:space="preserve"> PAGEREF _Toc163723864 \h </w:instrText>
        </w:r>
        <w:r>
          <w:rPr>
            <w:noProof/>
            <w:webHidden/>
          </w:rPr>
        </w:r>
        <w:r>
          <w:rPr>
            <w:noProof/>
            <w:webHidden/>
          </w:rPr>
          <w:fldChar w:fldCharType="separate"/>
        </w:r>
        <w:r>
          <w:rPr>
            <w:noProof/>
            <w:webHidden/>
          </w:rPr>
          <w:t>33</w:t>
        </w:r>
        <w:r>
          <w:rPr>
            <w:noProof/>
            <w:webHidden/>
          </w:rPr>
          <w:fldChar w:fldCharType="end"/>
        </w:r>
      </w:hyperlink>
    </w:p>
    <w:p w14:paraId="0A523B90" w14:textId="4432CF2F" w:rsidR="00227135" w:rsidRDefault="00227135">
      <w:pPr>
        <w:pStyle w:val="brajegyzk"/>
        <w:tabs>
          <w:tab w:val="right" w:leader="dot" w:pos="8493"/>
        </w:tabs>
        <w:rPr>
          <w:rFonts w:eastAsiaTheme="minorEastAsia" w:cstheme="minorBidi"/>
          <w:smallCaps w:val="0"/>
          <w:noProof/>
          <w:kern w:val="2"/>
          <w:sz w:val="24"/>
          <w:szCs w:val="24"/>
          <w:lang w:eastAsia="hu-HU"/>
          <w14:ligatures w14:val="standardContextual"/>
        </w:rPr>
      </w:pPr>
      <w:hyperlink w:anchor="_Toc163723865" w:history="1">
        <w:r w:rsidRPr="00E457FD">
          <w:rPr>
            <w:rStyle w:val="Hiperhivatkozs"/>
            <w:noProof/>
          </w:rPr>
          <w:t>28. ábra Játékosnál tárolt tárgyak adattábla</w:t>
        </w:r>
        <w:r>
          <w:rPr>
            <w:noProof/>
            <w:webHidden/>
          </w:rPr>
          <w:tab/>
        </w:r>
        <w:r>
          <w:rPr>
            <w:noProof/>
            <w:webHidden/>
          </w:rPr>
          <w:fldChar w:fldCharType="begin"/>
        </w:r>
        <w:r>
          <w:rPr>
            <w:noProof/>
            <w:webHidden/>
          </w:rPr>
          <w:instrText xml:space="preserve"> PAGEREF _Toc163723865 \h </w:instrText>
        </w:r>
        <w:r>
          <w:rPr>
            <w:noProof/>
            <w:webHidden/>
          </w:rPr>
        </w:r>
        <w:r>
          <w:rPr>
            <w:noProof/>
            <w:webHidden/>
          </w:rPr>
          <w:fldChar w:fldCharType="separate"/>
        </w:r>
        <w:r>
          <w:rPr>
            <w:noProof/>
            <w:webHidden/>
          </w:rPr>
          <w:t>33</w:t>
        </w:r>
        <w:r>
          <w:rPr>
            <w:noProof/>
            <w:webHidden/>
          </w:rPr>
          <w:fldChar w:fldCharType="end"/>
        </w:r>
      </w:hyperlink>
    </w:p>
    <w:p w14:paraId="0FC3C21B" w14:textId="1DD0764F" w:rsidR="00227135" w:rsidRDefault="00227135">
      <w:pPr>
        <w:pStyle w:val="brajegyzk"/>
        <w:tabs>
          <w:tab w:val="right" w:leader="dot" w:pos="8493"/>
        </w:tabs>
        <w:rPr>
          <w:rFonts w:eastAsiaTheme="minorEastAsia" w:cstheme="minorBidi"/>
          <w:smallCaps w:val="0"/>
          <w:noProof/>
          <w:kern w:val="2"/>
          <w:sz w:val="24"/>
          <w:szCs w:val="24"/>
          <w:lang w:eastAsia="hu-HU"/>
          <w14:ligatures w14:val="standardContextual"/>
        </w:rPr>
      </w:pPr>
      <w:hyperlink w:anchor="_Toc163723866" w:history="1">
        <w:r w:rsidRPr="00E457FD">
          <w:rPr>
            <w:rStyle w:val="Hiperhivatkozs"/>
            <w:noProof/>
          </w:rPr>
          <w:t>29. ábra Adatok rögzítésének, illetve frissítésének SQL függvényei</w:t>
        </w:r>
        <w:r>
          <w:rPr>
            <w:noProof/>
            <w:webHidden/>
          </w:rPr>
          <w:tab/>
        </w:r>
        <w:r>
          <w:rPr>
            <w:noProof/>
            <w:webHidden/>
          </w:rPr>
          <w:fldChar w:fldCharType="begin"/>
        </w:r>
        <w:r>
          <w:rPr>
            <w:noProof/>
            <w:webHidden/>
          </w:rPr>
          <w:instrText xml:space="preserve"> PAGEREF _Toc163723866 \h </w:instrText>
        </w:r>
        <w:r>
          <w:rPr>
            <w:noProof/>
            <w:webHidden/>
          </w:rPr>
        </w:r>
        <w:r>
          <w:rPr>
            <w:noProof/>
            <w:webHidden/>
          </w:rPr>
          <w:fldChar w:fldCharType="separate"/>
        </w:r>
        <w:r>
          <w:rPr>
            <w:noProof/>
            <w:webHidden/>
          </w:rPr>
          <w:t>33</w:t>
        </w:r>
        <w:r>
          <w:rPr>
            <w:noProof/>
            <w:webHidden/>
          </w:rPr>
          <w:fldChar w:fldCharType="end"/>
        </w:r>
      </w:hyperlink>
    </w:p>
    <w:p w14:paraId="63FA4186" w14:textId="00B12736" w:rsidR="00227135" w:rsidRDefault="00227135">
      <w:pPr>
        <w:pStyle w:val="brajegyzk"/>
        <w:tabs>
          <w:tab w:val="right" w:leader="dot" w:pos="8493"/>
        </w:tabs>
        <w:rPr>
          <w:rFonts w:eastAsiaTheme="minorEastAsia" w:cstheme="minorBidi"/>
          <w:smallCaps w:val="0"/>
          <w:noProof/>
          <w:kern w:val="2"/>
          <w:sz w:val="24"/>
          <w:szCs w:val="24"/>
          <w:lang w:eastAsia="hu-HU"/>
          <w14:ligatures w14:val="standardContextual"/>
        </w:rPr>
      </w:pPr>
      <w:hyperlink w:anchor="_Toc163723867" w:history="1">
        <w:r w:rsidRPr="00E457FD">
          <w:rPr>
            <w:rStyle w:val="Hiperhivatkozs"/>
            <w:noProof/>
          </w:rPr>
          <w:t>30. ábra Eredmény meghatározása a játékok után SQL függvény</w:t>
        </w:r>
        <w:r>
          <w:rPr>
            <w:noProof/>
            <w:webHidden/>
          </w:rPr>
          <w:tab/>
        </w:r>
        <w:r>
          <w:rPr>
            <w:noProof/>
            <w:webHidden/>
          </w:rPr>
          <w:fldChar w:fldCharType="begin"/>
        </w:r>
        <w:r>
          <w:rPr>
            <w:noProof/>
            <w:webHidden/>
          </w:rPr>
          <w:instrText xml:space="preserve"> PAGEREF _Toc163723867 \h </w:instrText>
        </w:r>
        <w:r>
          <w:rPr>
            <w:noProof/>
            <w:webHidden/>
          </w:rPr>
        </w:r>
        <w:r>
          <w:rPr>
            <w:noProof/>
            <w:webHidden/>
          </w:rPr>
          <w:fldChar w:fldCharType="separate"/>
        </w:r>
        <w:r>
          <w:rPr>
            <w:noProof/>
            <w:webHidden/>
          </w:rPr>
          <w:t>33</w:t>
        </w:r>
        <w:r>
          <w:rPr>
            <w:noProof/>
            <w:webHidden/>
          </w:rPr>
          <w:fldChar w:fldCharType="end"/>
        </w:r>
      </w:hyperlink>
    </w:p>
    <w:p w14:paraId="12B0A8F8" w14:textId="0EBB3A19" w:rsidR="00227135" w:rsidRDefault="00227135">
      <w:pPr>
        <w:pStyle w:val="brajegyzk"/>
        <w:tabs>
          <w:tab w:val="right" w:leader="dot" w:pos="8493"/>
        </w:tabs>
        <w:rPr>
          <w:rFonts w:eastAsiaTheme="minorEastAsia" w:cstheme="minorBidi"/>
          <w:smallCaps w:val="0"/>
          <w:noProof/>
          <w:kern w:val="2"/>
          <w:sz w:val="24"/>
          <w:szCs w:val="24"/>
          <w:lang w:eastAsia="hu-HU"/>
          <w14:ligatures w14:val="standardContextual"/>
        </w:rPr>
      </w:pPr>
      <w:hyperlink w:anchor="_Toc163723868" w:history="1">
        <w:r w:rsidRPr="00E457FD">
          <w:rPr>
            <w:rStyle w:val="Hiperhivatkozs"/>
            <w:noProof/>
          </w:rPr>
          <w:t>31. ábra A játékos által eltárolt tárgyak ellenőrzésére szolgáló SQL függvény</w:t>
        </w:r>
        <w:r>
          <w:rPr>
            <w:noProof/>
            <w:webHidden/>
          </w:rPr>
          <w:tab/>
        </w:r>
        <w:r>
          <w:rPr>
            <w:noProof/>
            <w:webHidden/>
          </w:rPr>
          <w:fldChar w:fldCharType="begin"/>
        </w:r>
        <w:r>
          <w:rPr>
            <w:noProof/>
            <w:webHidden/>
          </w:rPr>
          <w:instrText xml:space="preserve"> PAGEREF _Toc163723868 \h </w:instrText>
        </w:r>
        <w:r>
          <w:rPr>
            <w:noProof/>
            <w:webHidden/>
          </w:rPr>
        </w:r>
        <w:r>
          <w:rPr>
            <w:noProof/>
            <w:webHidden/>
          </w:rPr>
          <w:fldChar w:fldCharType="separate"/>
        </w:r>
        <w:r>
          <w:rPr>
            <w:noProof/>
            <w:webHidden/>
          </w:rPr>
          <w:t>34</w:t>
        </w:r>
        <w:r>
          <w:rPr>
            <w:noProof/>
            <w:webHidden/>
          </w:rPr>
          <w:fldChar w:fldCharType="end"/>
        </w:r>
      </w:hyperlink>
    </w:p>
    <w:p w14:paraId="61ACD149" w14:textId="0A414C5C" w:rsidR="00FA1AC3" w:rsidRPr="00FA1AC3" w:rsidRDefault="00EF0C4B" w:rsidP="00EF0C4B">
      <w:pPr>
        <w:pStyle w:val="Firstparagraph"/>
      </w:pPr>
      <w:r>
        <w:fldChar w:fldCharType="end"/>
      </w:r>
    </w:p>
    <w:p w14:paraId="72285A48" w14:textId="77777777" w:rsidR="00B36958" w:rsidRDefault="00B36958" w:rsidP="00771B5F">
      <w:pPr>
        <w:pStyle w:val="Cmsor1-szmozatlan"/>
      </w:pPr>
      <w:bookmarkStart w:id="118" w:name="_Toc163725956"/>
      <w:r>
        <w:lastRenderedPageBreak/>
        <w:t>Táblázatjegyzék</w:t>
      </w:r>
      <w:bookmarkEnd w:id="118"/>
    </w:p>
    <w:p w14:paraId="09C80A9C" w14:textId="622F2B00" w:rsidR="004C4C4A" w:rsidRPr="004C4C4A" w:rsidRDefault="00000000" w:rsidP="004C4C4A">
      <w:r>
        <w:fldChar w:fldCharType="begin"/>
      </w:r>
      <w:r>
        <w:instrText xml:space="preserve"> TOC \h \z \c "táblázat" </w:instrText>
      </w:r>
      <w:r>
        <w:fldChar w:fldCharType="separate"/>
      </w:r>
      <w:r w:rsidR="00F31524">
        <w:rPr>
          <w:rFonts w:asciiTheme="minorHAnsi" w:hAnsiTheme="minorHAnsi" w:cstheme="minorHAnsi"/>
          <w:b/>
          <w:bCs/>
          <w:smallCaps/>
          <w:noProof/>
          <w:sz w:val="20"/>
          <w:szCs w:val="20"/>
        </w:rPr>
        <w:t>Nincs ábrajegyzék-bejegyzés.</w:t>
      </w:r>
      <w:r>
        <w:rPr>
          <w:rFonts w:asciiTheme="minorHAnsi" w:hAnsiTheme="minorHAnsi" w:cstheme="minorHAnsi"/>
          <w:b/>
          <w:bCs/>
          <w:smallCaps/>
          <w:noProof/>
          <w:sz w:val="20"/>
          <w:szCs w:val="20"/>
        </w:rPr>
        <w:fldChar w:fldCharType="end"/>
      </w:r>
    </w:p>
    <w:sectPr w:rsidR="004C4C4A" w:rsidRPr="004C4C4A" w:rsidSect="000E5E83">
      <w:headerReference w:type="default" r:id="rId62"/>
      <w:pgSz w:w="11906" w:h="16838" w:code="9"/>
      <w:pgMar w:top="1418" w:right="1418" w:bottom="1418" w:left="1418" w:header="709" w:footer="709" w:gutter="567"/>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43" w:author="Szabó Patrícia" w:date="2024-04-02T17:22:00Z" w:initials="PS">
    <w:p w14:paraId="66FE58B0" w14:textId="77777777" w:rsidR="009E50EC" w:rsidRDefault="009E50EC" w:rsidP="009E50EC">
      <w:pPr>
        <w:pStyle w:val="Jegyzetszveg"/>
        <w:ind w:firstLine="0"/>
        <w:jc w:val="left"/>
      </w:pPr>
      <w:r>
        <w:rPr>
          <w:rStyle w:val="Jegyzethivatkozs"/>
        </w:rPr>
        <w:annotationRef/>
      </w:r>
      <w:r>
        <w:t>képnek külön hivatkozás</w:t>
      </w:r>
    </w:p>
  </w:comment>
  <w:comment w:id="44" w:author="Szabó Patrícia" w:date="2024-04-02T17:27:00Z" w:initials="PS">
    <w:p w14:paraId="445F6F4B" w14:textId="77777777" w:rsidR="009E50EC" w:rsidRDefault="009E50EC" w:rsidP="009E50EC">
      <w:pPr>
        <w:pStyle w:val="Jegyzetszveg"/>
        <w:ind w:firstLine="0"/>
        <w:jc w:val="left"/>
      </w:pPr>
      <w:r>
        <w:rPr>
          <w:rStyle w:val="Jegyzethivatkozs"/>
        </w:rPr>
        <w:annotationRef/>
      </w:r>
      <w:r>
        <w:t>értelmetlenek a mondatok</w:t>
      </w:r>
    </w:p>
  </w:comment>
  <w:comment w:id="51" w:author="Szabó Patrícia" w:date="2024-04-02T17:34:00Z" w:initials="PS">
    <w:p w14:paraId="47D77766" w14:textId="77777777" w:rsidR="009E50EC" w:rsidRDefault="009E50EC" w:rsidP="009E50EC">
      <w:pPr>
        <w:pStyle w:val="Jegyzetszveg"/>
        <w:ind w:firstLine="0"/>
        <w:jc w:val="left"/>
      </w:pPr>
      <w:r>
        <w:rPr>
          <w:rStyle w:val="Jegyzethivatkozs"/>
        </w:rPr>
        <w:annotationRef/>
      </w:r>
      <w:r>
        <w:t xml:space="preserve">az nem előny, hogy a tiéd nincs kiadva az övé meg igen </w:t>
      </w:r>
    </w:p>
  </w:comment>
  <w:comment w:id="94" w:author="Szabó Patrícia" w:date="2024-04-02T17:51:00Z" w:initials="PS">
    <w:p w14:paraId="5791BA36" w14:textId="77777777" w:rsidR="009E50EC" w:rsidRDefault="009E50EC" w:rsidP="009E50EC">
      <w:pPr>
        <w:pStyle w:val="Jegyzetszveg"/>
        <w:ind w:firstLine="0"/>
        <w:jc w:val="left"/>
      </w:pPr>
      <w:r>
        <w:rPr>
          <w:rStyle w:val="Jegyzethivatkozs"/>
        </w:rPr>
        <w:annotationRef/>
      </w:r>
      <w:r>
        <w:t>ez így nem , meg a többi kód részlet sem az igazi. A túl hosszúakat vágd szét részletre. És ne csak ide dobd a kódot, hanem magyarázd is el, írd le , mi mit csinál , hogy működik stb</w:t>
      </w:r>
    </w:p>
  </w:comment>
  <w:comment w:id="98" w:author="Szabó Patrícia" w:date="2024-04-02T17:53:00Z" w:initials="PS">
    <w:p w14:paraId="1A1587BB" w14:textId="77777777" w:rsidR="009E50EC" w:rsidRDefault="009E50EC" w:rsidP="009E50EC">
      <w:pPr>
        <w:pStyle w:val="Jegyzetszveg"/>
        <w:ind w:firstLine="0"/>
        <w:jc w:val="left"/>
      </w:pPr>
      <w:r>
        <w:rPr>
          <w:rStyle w:val="Jegyzethivatkozs"/>
        </w:rPr>
        <w:annotationRef/>
      </w:r>
      <w:r>
        <w:t>fejtsd ki mit látunk</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66FE58B0" w15:done="0"/>
  <w15:commentEx w15:paraId="445F6F4B" w15:done="1"/>
  <w15:commentEx w15:paraId="47D77766" w15:done="0"/>
  <w15:commentEx w15:paraId="5791BA36" w15:done="0"/>
  <w15:commentEx w15:paraId="1A1587BB"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6278CBBE" w16cex:dateUtc="2024-04-02T15:22:00Z"/>
  <w16cex:commentExtensible w16cex:durableId="4DF8D313" w16cex:dateUtc="2024-04-02T15:27:00Z"/>
  <w16cex:commentExtensible w16cex:durableId="530D482E" w16cex:dateUtc="2024-04-02T15:34:00Z"/>
  <w16cex:commentExtensible w16cex:durableId="182E87E2" w16cex:dateUtc="2024-04-02T15:51:00Z"/>
  <w16cex:commentExtensible w16cex:durableId="3B9BEF44" w16cex:dateUtc="2024-04-02T15:5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66FE58B0" w16cid:durableId="6278CBBE"/>
  <w16cid:commentId w16cid:paraId="445F6F4B" w16cid:durableId="4DF8D313"/>
  <w16cid:commentId w16cid:paraId="47D77766" w16cid:durableId="530D482E"/>
  <w16cid:commentId w16cid:paraId="5791BA36" w16cid:durableId="182E87E2"/>
  <w16cid:commentId w16cid:paraId="1A1587BB" w16cid:durableId="3B9BEF4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7B3E439" w14:textId="77777777" w:rsidR="00DF7840" w:rsidRDefault="00DF7840" w:rsidP="003101D0">
      <w:r>
        <w:separator/>
      </w:r>
    </w:p>
  </w:endnote>
  <w:endnote w:type="continuationSeparator" w:id="0">
    <w:p w14:paraId="1212956B" w14:textId="77777777" w:rsidR="00DF7840" w:rsidRDefault="00DF7840" w:rsidP="003101D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200247B" w:usb2="00000009" w:usb3="00000000" w:csb0="000001FF" w:csb1="00000000"/>
  </w:font>
  <w:font w:name="Consolas">
    <w:panose1 w:val="020B0609020204030204"/>
    <w:charset w:val="EE"/>
    <w:family w:val="modern"/>
    <w:pitch w:val="fixed"/>
    <w:sig w:usb0="E00006FF" w:usb1="0000FCFF" w:usb2="00000001" w:usb3="00000000" w:csb0="0000019F" w:csb1="00000000"/>
  </w:font>
  <w:font w:name="Calibri Light">
    <w:panose1 w:val="020F0302020204030204"/>
    <w:charset w:val="EE"/>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81E564F" w14:textId="77777777" w:rsidR="00034CA0" w:rsidRDefault="00034CA0" w:rsidP="00FD106F">
    <w:pPr>
      <w:pStyle w:val="llb"/>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323199365"/>
      <w:docPartObj>
        <w:docPartGallery w:val="Page Numbers (Bottom of Page)"/>
        <w:docPartUnique/>
      </w:docPartObj>
    </w:sdtPr>
    <w:sdtContent>
      <w:p w14:paraId="7FB01F34" w14:textId="77777777" w:rsidR="00842554" w:rsidRDefault="00842554">
        <w:pPr>
          <w:pStyle w:val="llb"/>
          <w:jc w:val="center"/>
        </w:pPr>
        <w:r>
          <w:fldChar w:fldCharType="begin"/>
        </w:r>
        <w:r>
          <w:instrText>PAGE   \* MERGEFORMAT</w:instrText>
        </w:r>
        <w:r>
          <w:fldChar w:fldCharType="separate"/>
        </w:r>
        <w:r>
          <w:t>2</w:t>
        </w:r>
        <w:r>
          <w:fldChar w:fldCharType="end"/>
        </w:r>
      </w:p>
    </w:sdtContent>
  </w:sdt>
  <w:p w14:paraId="22AA14FD" w14:textId="77777777" w:rsidR="00842554" w:rsidRDefault="00842554" w:rsidP="00095C47">
    <w:pPr>
      <w:pStyle w:val="llb"/>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1A0D1F3" w14:textId="77777777" w:rsidR="00DF7840" w:rsidRDefault="00DF7840" w:rsidP="003101D0">
      <w:r>
        <w:separator/>
      </w:r>
    </w:p>
  </w:footnote>
  <w:footnote w:type="continuationSeparator" w:id="0">
    <w:p w14:paraId="2E048D9C" w14:textId="77777777" w:rsidR="00DF7840" w:rsidRDefault="00DF7840" w:rsidP="003101D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C4A2A8E" w14:textId="77777777" w:rsidR="00034CA0" w:rsidRPr="004F5C1D" w:rsidRDefault="00034CA0" w:rsidP="004F5C1D">
    <w:pPr>
      <w:pStyle w:val="lfej"/>
      <w:jc w:val="center"/>
      <w:rPr>
        <w:rFonts w:cs="Times New Roman"/>
        <w:szCs w:val="24"/>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B5E0342" w14:textId="77777777" w:rsidR="00842554" w:rsidRDefault="00842554" w:rsidP="008E3A41">
    <w:pPr>
      <w:pStyle w:val="lfej"/>
      <w:pBdr>
        <w:bottom w:val="single" w:sz="6" w:space="1" w:color="auto"/>
      </w:pBdr>
      <w:ind w:firstLine="0"/>
      <w:jc w:val="center"/>
      <w:rPr>
        <w:rFonts w:cs="Times New Roman"/>
        <w:szCs w:val="24"/>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6FA4388" w14:textId="78B3FF83" w:rsidR="0061744A" w:rsidRDefault="0061744A" w:rsidP="008E3A41">
    <w:pPr>
      <w:pStyle w:val="lfej"/>
      <w:pBdr>
        <w:bottom w:val="single" w:sz="6" w:space="1" w:color="auto"/>
      </w:pBdr>
      <w:spacing w:line="360" w:lineRule="auto"/>
      <w:ind w:firstLine="0"/>
      <w:jc w:val="center"/>
      <w:rPr>
        <w:rFonts w:cs="Times New Roman"/>
        <w:szCs w:val="24"/>
      </w:rPr>
    </w:pPr>
    <w:r w:rsidRPr="004F5C1D">
      <w:rPr>
        <w:rFonts w:cs="Times New Roman"/>
        <w:szCs w:val="24"/>
      </w:rPr>
      <w:fldChar w:fldCharType="begin"/>
    </w:r>
    <w:r w:rsidRPr="004F5C1D">
      <w:rPr>
        <w:rFonts w:cs="Times New Roman"/>
        <w:szCs w:val="24"/>
      </w:rPr>
      <w:instrText xml:space="preserve"> STYLEREF  "Címsor 1"  \* MERGEFORMAT </w:instrText>
    </w:r>
    <w:r w:rsidR="009101F9">
      <w:rPr>
        <w:rFonts w:cs="Times New Roman"/>
        <w:szCs w:val="24"/>
      </w:rPr>
      <w:fldChar w:fldCharType="separate"/>
    </w:r>
    <w:r w:rsidR="009F5638">
      <w:rPr>
        <w:rFonts w:cs="Times New Roman"/>
        <w:noProof/>
        <w:szCs w:val="24"/>
      </w:rPr>
      <w:t>Fejlesztés és Tesztelés</w:t>
    </w:r>
    <w:r w:rsidRPr="004F5C1D">
      <w:rPr>
        <w:rFonts w:cs="Times New Roman"/>
        <w:szCs w:val="24"/>
      </w:rPr>
      <w:fldChar w:fldCharType="end"/>
    </w:r>
  </w:p>
  <w:p w14:paraId="39FD7EC4" w14:textId="77777777" w:rsidR="00846A29" w:rsidRDefault="00846A29"/>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6257C4" w14:textId="77777777" w:rsidR="00496501" w:rsidRDefault="00496501">
    <w:pPr>
      <w:pBdr>
        <w:bottom w:val="single" w:sz="6" w:space="1" w:color="auto"/>
      </w:pBdr>
    </w:pPr>
  </w:p>
  <w:p w14:paraId="36CDDA1D" w14:textId="77777777" w:rsidR="00496501" w:rsidRDefault="00496501"/>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C6A328F"/>
    <w:multiLevelType w:val="hybridMultilevel"/>
    <w:tmpl w:val="30C42B28"/>
    <w:lvl w:ilvl="0" w:tplc="6C4E8D32">
      <w:start w:val="1"/>
      <w:numFmt w:val="decimal"/>
      <w:lvlText w:val="%1."/>
      <w:lvlJc w:val="left"/>
      <w:pPr>
        <w:ind w:left="717" w:hanging="360"/>
      </w:pPr>
      <w:rPr>
        <w:rFonts w:hint="default"/>
      </w:rPr>
    </w:lvl>
    <w:lvl w:ilvl="1" w:tplc="040E0019" w:tentative="1">
      <w:start w:val="1"/>
      <w:numFmt w:val="lowerLetter"/>
      <w:lvlText w:val="%2."/>
      <w:lvlJc w:val="left"/>
      <w:pPr>
        <w:ind w:left="1437" w:hanging="360"/>
      </w:pPr>
    </w:lvl>
    <w:lvl w:ilvl="2" w:tplc="040E001B" w:tentative="1">
      <w:start w:val="1"/>
      <w:numFmt w:val="lowerRoman"/>
      <w:lvlText w:val="%3."/>
      <w:lvlJc w:val="right"/>
      <w:pPr>
        <w:ind w:left="2157" w:hanging="180"/>
      </w:pPr>
    </w:lvl>
    <w:lvl w:ilvl="3" w:tplc="040E000F" w:tentative="1">
      <w:start w:val="1"/>
      <w:numFmt w:val="decimal"/>
      <w:lvlText w:val="%4."/>
      <w:lvlJc w:val="left"/>
      <w:pPr>
        <w:ind w:left="2877" w:hanging="360"/>
      </w:pPr>
    </w:lvl>
    <w:lvl w:ilvl="4" w:tplc="040E0019" w:tentative="1">
      <w:start w:val="1"/>
      <w:numFmt w:val="lowerLetter"/>
      <w:lvlText w:val="%5."/>
      <w:lvlJc w:val="left"/>
      <w:pPr>
        <w:ind w:left="3597" w:hanging="360"/>
      </w:pPr>
    </w:lvl>
    <w:lvl w:ilvl="5" w:tplc="040E001B" w:tentative="1">
      <w:start w:val="1"/>
      <w:numFmt w:val="lowerRoman"/>
      <w:lvlText w:val="%6."/>
      <w:lvlJc w:val="right"/>
      <w:pPr>
        <w:ind w:left="4317" w:hanging="180"/>
      </w:pPr>
    </w:lvl>
    <w:lvl w:ilvl="6" w:tplc="040E000F" w:tentative="1">
      <w:start w:val="1"/>
      <w:numFmt w:val="decimal"/>
      <w:lvlText w:val="%7."/>
      <w:lvlJc w:val="left"/>
      <w:pPr>
        <w:ind w:left="5037" w:hanging="360"/>
      </w:pPr>
    </w:lvl>
    <w:lvl w:ilvl="7" w:tplc="040E0019" w:tentative="1">
      <w:start w:val="1"/>
      <w:numFmt w:val="lowerLetter"/>
      <w:lvlText w:val="%8."/>
      <w:lvlJc w:val="left"/>
      <w:pPr>
        <w:ind w:left="5757" w:hanging="360"/>
      </w:pPr>
    </w:lvl>
    <w:lvl w:ilvl="8" w:tplc="040E001B" w:tentative="1">
      <w:start w:val="1"/>
      <w:numFmt w:val="lowerRoman"/>
      <w:lvlText w:val="%9."/>
      <w:lvlJc w:val="right"/>
      <w:pPr>
        <w:ind w:left="6477" w:hanging="180"/>
      </w:pPr>
    </w:lvl>
  </w:abstractNum>
  <w:abstractNum w:abstractNumId="1" w15:restartNumberingAfterBreak="0">
    <w:nsid w:val="361F04F6"/>
    <w:multiLevelType w:val="hybridMultilevel"/>
    <w:tmpl w:val="266A295A"/>
    <w:lvl w:ilvl="0" w:tplc="040E0001">
      <w:start w:val="1"/>
      <w:numFmt w:val="bullet"/>
      <w:lvlText w:val=""/>
      <w:lvlJc w:val="left"/>
      <w:pPr>
        <w:ind w:left="1287" w:hanging="360"/>
      </w:pPr>
      <w:rPr>
        <w:rFonts w:ascii="Symbol" w:hAnsi="Symbol" w:hint="default"/>
      </w:rPr>
    </w:lvl>
    <w:lvl w:ilvl="1" w:tplc="040E0003" w:tentative="1">
      <w:start w:val="1"/>
      <w:numFmt w:val="bullet"/>
      <w:lvlText w:val="o"/>
      <w:lvlJc w:val="left"/>
      <w:pPr>
        <w:ind w:left="2007" w:hanging="360"/>
      </w:pPr>
      <w:rPr>
        <w:rFonts w:ascii="Courier New" w:hAnsi="Courier New" w:cs="Courier New" w:hint="default"/>
      </w:rPr>
    </w:lvl>
    <w:lvl w:ilvl="2" w:tplc="040E0005" w:tentative="1">
      <w:start w:val="1"/>
      <w:numFmt w:val="bullet"/>
      <w:lvlText w:val=""/>
      <w:lvlJc w:val="left"/>
      <w:pPr>
        <w:ind w:left="2727" w:hanging="360"/>
      </w:pPr>
      <w:rPr>
        <w:rFonts w:ascii="Wingdings" w:hAnsi="Wingdings" w:hint="default"/>
      </w:rPr>
    </w:lvl>
    <w:lvl w:ilvl="3" w:tplc="040E0001" w:tentative="1">
      <w:start w:val="1"/>
      <w:numFmt w:val="bullet"/>
      <w:lvlText w:val=""/>
      <w:lvlJc w:val="left"/>
      <w:pPr>
        <w:ind w:left="3447" w:hanging="360"/>
      </w:pPr>
      <w:rPr>
        <w:rFonts w:ascii="Symbol" w:hAnsi="Symbol" w:hint="default"/>
      </w:rPr>
    </w:lvl>
    <w:lvl w:ilvl="4" w:tplc="040E0003" w:tentative="1">
      <w:start w:val="1"/>
      <w:numFmt w:val="bullet"/>
      <w:lvlText w:val="o"/>
      <w:lvlJc w:val="left"/>
      <w:pPr>
        <w:ind w:left="4167" w:hanging="360"/>
      </w:pPr>
      <w:rPr>
        <w:rFonts w:ascii="Courier New" w:hAnsi="Courier New" w:cs="Courier New" w:hint="default"/>
      </w:rPr>
    </w:lvl>
    <w:lvl w:ilvl="5" w:tplc="040E0005" w:tentative="1">
      <w:start w:val="1"/>
      <w:numFmt w:val="bullet"/>
      <w:lvlText w:val=""/>
      <w:lvlJc w:val="left"/>
      <w:pPr>
        <w:ind w:left="4887" w:hanging="360"/>
      </w:pPr>
      <w:rPr>
        <w:rFonts w:ascii="Wingdings" w:hAnsi="Wingdings" w:hint="default"/>
      </w:rPr>
    </w:lvl>
    <w:lvl w:ilvl="6" w:tplc="040E0001" w:tentative="1">
      <w:start w:val="1"/>
      <w:numFmt w:val="bullet"/>
      <w:lvlText w:val=""/>
      <w:lvlJc w:val="left"/>
      <w:pPr>
        <w:ind w:left="5607" w:hanging="360"/>
      </w:pPr>
      <w:rPr>
        <w:rFonts w:ascii="Symbol" w:hAnsi="Symbol" w:hint="default"/>
      </w:rPr>
    </w:lvl>
    <w:lvl w:ilvl="7" w:tplc="040E0003" w:tentative="1">
      <w:start w:val="1"/>
      <w:numFmt w:val="bullet"/>
      <w:lvlText w:val="o"/>
      <w:lvlJc w:val="left"/>
      <w:pPr>
        <w:ind w:left="6327" w:hanging="360"/>
      </w:pPr>
      <w:rPr>
        <w:rFonts w:ascii="Courier New" w:hAnsi="Courier New" w:cs="Courier New" w:hint="default"/>
      </w:rPr>
    </w:lvl>
    <w:lvl w:ilvl="8" w:tplc="040E0005" w:tentative="1">
      <w:start w:val="1"/>
      <w:numFmt w:val="bullet"/>
      <w:lvlText w:val=""/>
      <w:lvlJc w:val="left"/>
      <w:pPr>
        <w:ind w:left="7047" w:hanging="360"/>
      </w:pPr>
      <w:rPr>
        <w:rFonts w:ascii="Wingdings" w:hAnsi="Wingdings" w:hint="default"/>
      </w:rPr>
    </w:lvl>
  </w:abstractNum>
  <w:abstractNum w:abstractNumId="2" w15:restartNumberingAfterBreak="0">
    <w:nsid w:val="3CB118B1"/>
    <w:multiLevelType w:val="multilevel"/>
    <w:tmpl w:val="F6EAFE1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48522291"/>
    <w:multiLevelType w:val="hybridMultilevel"/>
    <w:tmpl w:val="9A96F2E2"/>
    <w:lvl w:ilvl="0" w:tplc="040E0001">
      <w:start w:val="1"/>
      <w:numFmt w:val="bullet"/>
      <w:lvlText w:val=""/>
      <w:lvlJc w:val="left"/>
      <w:pPr>
        <w:ind w:left="1287" w:hanging="360"/>
      </w:pPr>
      <w:rPr>
        <w:rFonts w:ascii="Symbol" w:hAnsi="Symbol" w:hint="default"/>
      </w:rPr>
    </w:lvl>
    <w:lvl w:ilvl="1" w:tplc="040E0003" w:tentative="1">
      <w:start w:val="1"/>
      <w:numFmt w:val="bullet"/>
      <w:lvlText w:val="o"/>
      <w:lvlJc w:val="left"/>
      <w:pPr>
        <w:ind w:left="2007" w:hanging="360"/>
      </w:pPr>
      <w:rPr>
        <w:rFonts w:ascii="Courier New" w:hAnsi="Courier New" w:cs="Courier New" w:hint="default"/>
      </w:rPr>
    </w:lvl>
    <w:lvl w:ilvl="2" w:tplc="040E0005" w:tentative="1">
      <w:start w:val="1"/>
      <w:numFmt w:val="bullet"/>
      <w:lvlText w:val=""/>
      <w:lvlJc w:val="left"/>
      <w:pPr>
        <w:ind w:left="2727" w:hanging="360"/>
      </w:pPr>
      <w:rPr>
        <w:rFonts w:ascii="Wingdings" w:hAnsi="Wingdings" w:hint="default"/>
      </w:rPr>
    </w:lvl>
    <w:lvl w:ilvl="3" w:tplc="040E0001" w:tentative="1">
      <w:start w:val="1"/>
      <w:numFmt w:val="bullet"/>
      <w:lvlText w:val=""/>
      <w:lvlJc w:val="left"/>
      <w:pPr>
        <w:ind w:left="3447" w:hanging="360"/>
      </w:pPr>
      <w:rPr>
        <w:rFonts w:ascii="Symbol" w:hAnsi="Symbol" w:hint="default"/>
      </w:rPr>
    </w:lvl>
    <w:lvl w:ilvl="4" w:tplc="040E0003" w:tentative="1">
      <w:start w:val="1"/>
      <w:numFmt w:val="bullet"/>
      <w:lvlText w:val="o"/>
      <w:lvlJc w:val="left"/>
      <w:pPr>
        <w:ind w:left="4167" w:hanging="360"/>
      </w:pPr>
      <w:rPr>
        <w:rFonts w:ascii="Courier New" w:hAnsi="Courier New" w:cs="Courier New" w:hint="default"/>
      </w:rPr>
    </w:lvl>
    <w:lvl w:ilvl="5" w:tplc="040E0005" w:tentative="1">
      <w:start w:val="1"/>
      <w:numFmt w:val="bullet"/>
      <w:lvlText w:val=""/>
      <w:lvlJc w:val="left"/>
      <w:pPr>
        <w:ind w:left="4887" w:hanging="360"/>
      </w:pPr>
      <w:rPr>
        <w:rFonts w:ascii="Wingdings" w:hAnsi="Wingdings" w:hint="default"/>
      </w:rPr>
    </w:lvl>
    <w:lvl w:ilvl="6" w:tplc="040E0001" w:tentative="1">
      <w:start w:val="1"/>
      <w:numFmt w:val="bullet"/>
      <w:lvlText w:val=""/>
      <w:lvlJc w:val="left"/>
      <w:pPr>
        <w:ind w:left="5607" w:hanging="360"/>
      </w:pPr>
      <w:rPr>
        <w:rFonts w:ascii="Symbol" w:hAnsi="Symbol" w:hint="default"/>
      </w:rPr>
    </w:lvl>
    <w:lvl w:ilvl="7" w:tplc="040E0003" w:tentative="1">
      <w:start w:val="1"/>
      <w:numFmt w:val="bullet"/>
      <w:lvlText w:val="o"/>
      <w:lvlJc w:val="left"/>
      <w:pPr>
        <w:ind w:left="6327" w:hanging="360"/>
      </w:pPr>
      <w:rPr>
        <w:rFonts w:ascii="Courier New" w:hAnsi="Courier New" w:cs="Courier New" w:hint="default"/>
      </w:rPr>
    </w:lvl>
    <w:lvl w:ilvl="8" w:tplc="040E0005" w:tentative="1">
      <w:start w:val="1"/>
      <w:numFmt w:val="bullet"/>
      <w:lvlText w:val=""/>
      <w:lvlJc w:val="left"/>
      <w:pPr>
        <w:ind w:left="7047" w:hanging="360"/>
      </w:pPr>
      <w:rPr>
        <w:rFonts w:ascii="Wingdings" w:hAnsi="Wingdings" w:hint="default"/>
      </w:rPr>
    </w:lvl>
  </w:abstractNum>
  <w:abstractNum w:abstractNumId="4" w15:restartNumberingAfterBreak="0">
    <w:nsid w:val="513178CE"/>
    <w:multiLevelType w:val="hybridMultilevel"/>
    <w:tmpl w:val="AC40A064"/>
    <w:lvl w:ilvl="0" w:tplc="3A5425F6">
      <w:start w:val="1"/>
      <w:numFmt w:val="bullet"/>
      <w:pStyle w:val="Listaszerbekezds"/>
      <w:lvlText w:val="•"/>
      <w:lvlJc w:val="left"/>
      <w:pPr>
        <w:ind w:left="1440" w:hanging="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5" w15:restartNumberingAfterBreak="0">
    <w:nsid w:val="55352475"/>
    <w:multiLevelType w:val="multilevel"/>
    <w:tmpl w:val="974472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56B10563"/>
    <w:multiLevelType w:val="multilevel"/>
    <w:tmpl w:val="A09C26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572C729E"/>
    <w:multiLevelType w:val="hybridMultilevel"/>
    <w:tmpl w:val="ADFAC132"/>
    <w:lvl w:ilvl="0" w:tplc="040E0001">
      <w:start w:val="1"/>
      <w:numFmt w:val="bullet"/>
      <w:lvlText w:val=""/>
      <w:lvlJc w:val="left"/>
      <w:pPr>
        <w:ind w:left="1429" w:hanging="360"/>
      </w:pPr>
      <w:rPr>
        <w:rFonts w:ascii="Symbol" w:hAnsi="Symbol" w:hint="default"/>
      </w:rPr>
    </w:lvl>
    <w:lvl w:ilvl="1" w:tplc="040E0003" w:tentative="1">
      <w:start w:val="1"/>
      <w:numFmt w:val="bullet"/>
      <w:lvlText w:val="o"/>
      <w:lvlJc w:val="left"/>
      <w:pPr>
        <w:ind w:left="2149" w:hanging="360"/>
      </w:pPr>
      <w:rPr>
        <w:rFonts w:ascii="Courier New" w:hAnsi="Courier New" w:cs="Courier New" w:hint="default"/>
      </w:rPr>
    </w:lvl>
    <w:lvl w:ilvl="2" w:tplc="040E0005" w:tentative="1">
      <w:start w:val="1"/>
      <w:numFmt w:val="bullet"/>
      <w:lvlText w:val=""/>
      <w:lvlJc w:val="left"/>
      <w:pPr>
        <w:ind w:left="2869" w:hanging="360"/>
      </w:pPr>
      <w:rPr>
        <w:rFonts w:ascii="Wingdings" w:hAnsi="Wingdings" w:hint="default"/>
      </w:rPr>
    </w:lvl>
    <w:lvl w:ilvl="3" w:tplc="040E0001" w:tentative="1">
      <w:start w:val="1"/>
      <w:numFmt w:val="bullet"/>
      <w:lvlText w:val=""/>
      <w:lvlJc w:val="left"/>
      <w:pPr>
        <w:ind w:left="3589" w:hanging="360"/>
      </w:pPr>
      <w:rPr>
        <w:rFonts w:ascii="Symbol" w:hAnsi="Symbol" w:hint="default"/>
      </w:rPr>
    </w:lvl>
    <w:lvl w:ilvl="4" w:tplc="040E0003" w:tentative="1">
      <w:start w:val="1"/>
      <w:numFmt w:val="bullet"/>
      <w:lvlText w:val="o"/>
      <w:lvlJc w:val="left"/>
      <w:pPr>
        <w:ind w:left="4309" w:hanging="360"/>
      </w:pPr>
      <w:rPr>
        <w:rFonts w:ascii="Courier New" w:hAnsi="Courier New" w:cs="Courier New" w:hint="default"/>
      </w:rPr>
    </w:lvl>
    <w:lvl w:ilvl="5" w:tplc="040E0005" w:tentative="1">
      <w:start w:val="1"/>
      <w:numFmt w:val="bullet"/>
      <w:lvlText w:val=""/>
      <w:lvlJc w:val="left"/>
      <w:pPr>
        <w:ind w:left="5029" w:hanging="360"/>
      </w:pPr>
      <w:rPr>
        <w:rFonts w:ascii="Wingdings" w:hAnsi="Wingdings" w:hint="default"/>
      </w:rPr>
    </w:lvl>
    <w:lvl w:ilvl="6" w:tplc="040E0001" w:tentative="1">
      <w:start w:val="1"/>
      <w:numFmt w:val="bullet"/>
      <w:lvlText w:val=""/>
      <w:lvlJc w:val="left"/>
      <w:pPr>
        <w:ind w:left="5749" w:hanging="360"/>
      </w:pPr>
      <w:rPr>
        <w:rFonts w:ascii="Symbol" w:hAnsi="Symbol" w:hint="default"/>
      </w:rPr>
    </w:lvl>
    <w:lvl w:ilvl="7" w:tplc="040E0003" w:tentative="1">
      <w:start w:val="1"/>
      <w:numFmt w:val="bullet"/>
      <w:lvlText w:val="o"/>
      <w:lvlJc w:val="left"/>
      <w:pPr>
        <w:ind w:left="6469" w:hanging="360"/>
      </w:pPr>
      <w:rPr>
        <w:rFonts w:ascii="Courier New" w:hAnsi="Courier New" w:cs="Courier New" w:hint="default"/>
      </w:rPr>
    </w:lvl>
    <w:lvl w:ilvl="8" w:tplc="040E0005" w:tentative="1">
      <w:start w:val="1"/>
      <w:numFmt w:val="bullet"/>
      <w:lvlText w:val=""/>
      <w:lvlJc w:val="left"/>
      <w:pPr>
        <w:ind w:left="7189" w:hanging="360"/>
      </w:pPr>
      <w:rPr>
        <w:rFonts w:ascii="Wingdings" w:hAnsi="Wingdings" w:hint="default"/>
      </w:rPr>
    </w:lvl>
  </w:abstractNum>
  <w:abstractNum w:abstractNumId="8" w15:restartNumberingAfterBreak="0">
    <w:nsid w:val="61CB723B"/>
    <w:multiLevelType w:val="multilevel"/>
    <w:tmpl w:val="54524EC8"/>
    <w:lvl w:ilvl="0">
      <w:start w:val="1"/>
      <w:numFmt w:val="decimal"/>
      <w:pStyle w:val="Cmsor1"/>
      <w:lvlText w:val="%1."/>
      <w:lvlJc w:val="left"/>
      <w:pPr>
        <w:ind w:left="360" w:hanging="360"/>
      </w:pPr>
      <w:rPr>
        <w:rFonts w:ascii="Arial" w:hAnsi="Arial" w:hint="default"/>
        <w:b/>
        <w:i w:val="0"/>
        <w:sz w:val="24"/>
        <w:szCs w:val="24"/>
      </w:rPr>
    </w:lvl>
    <w:lvl w:ilvl="1">
      <w:start w:val="1"/>
      <w:numFmt w:val="decimal"/>
      <w:pStyle w:val="Cmsor2"/>
      <w:lvlText w:val="%1.%2."/>
      <w:lvlJc w:val="left"/>
      <w:pPr>
        <w:ind w:left="858" w:hanging="432"/>
      </w:pPr>
      <w:rPr>
        <w:rFonts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Cmsor3"/>
      <w:lvlText w:val="%1.%2.%3."/>
      <w:lvlJc w:val="left"/>
      <w:pPr>
        <w:ind w:left="1224" w:hanging="504"/>
      </w:pPr>
      <w:rPr>
        <w:rFonts w:ascii="Times New Roman" w:hAnsi="Times New Roman" w:cs="Times New Roman" w:hint="default"/>
        <w:b/>
        <w:i w:val="0"/>
        <w:sz w:val="24"/>
      </w:rPr>
    </w:lvl>
    <w:lvl w:ilvl="3">
      <w:start w:val="1"/>
      <w:numFmt w:val="decimal"/>
      <w:pStyle w:val="Cmsor4"/>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626A5B24"/>
    <w:multiLevelType w:val="multilevel"/>
    <w:tmpl w:val="9AE85E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6FCB00C3"/>
    <w:multiLevelType w:val="hybridMultilevel"/>
    <w:tmpl w:val="C714FB8C"/>
    <w:lvl w:ilvl="0" w:tplc="D362D31E">
      <w:start w:val="1"/>
      <w:numFmt w:val="bullet"/>
      <w:lvlText w:val="•"/>
      <w:lvlJc w:val="left"/>
      <w:pPr>
        <w:ind w:left="103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E60C0C18">
      <w:start w:val="1"/>
      <w:numFmt w:val="bullet"/>
      <w:lvlText w:val="o"/>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5A5611CC">
      <w:start w:val="1"/>
      <w:numFmt w:val="bullet"/>
      <w:lvlText w:val="▪"/>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0A442E46">
      <w:start w:val="1"/>
      <w:numFmt w:val="bullet"/>
      <w:lvlText w:val="•"/>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03204F2">
      <w:start w:val="1"/>
      <w:numFmt w:val="bullet"/>
      <w:lvlText w:val="o"/>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3914407A">
      <w:start w:val="1"/>
      <w:numFmt w:val="bullet"/>
      <w:lvlText w:val="▪"/>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66A192A">
      <w:start w:val="1"/>
      <w:numFmt w:val="bullet"/>
      <w:lvlText w:val="•"/>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DFEC1992">
      <w:start w:val="1"/>
      <w:numFmt w:val="bullet"/>
      <w:lvlText w:val="o"/>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61D6E2CE">
      <w:start w:val="1"/>
      <w:numFmt w:val="bullet"/>
      <w:lvlText w:val="▪"/>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775678D5"/>
    <w:multiLevelType w:val="hybridMultilevel"/>
    <w:tmpl w:val="C41E4B3E"/>
    <w:lvl w:ilvl="0" w:tplc="D362D31E">
      <w:start w:val="1"/>
      <w:numFmt w:val="bullet"/>
      <w:lvlText w:val="•"/>
      <w:lvlJc w:val="left"/>
      <w:pPr>
        <w:ind w:left="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40E0003" w:tentative="1">
      <w:start w:val="1"/>
      <w:numFmt w:val="bullet"/>
      <w:lvlText w:val="o"/>
      <w:lvlJc w:val="left"/>
      <w:pPr>
        <w:ind w:left="405" w:hanging="360"/>
      </w:pPr>
      <w:rPr>
        <w:rFonts w:ascii="Courier New" w:hAnsi="Courier New" w:cs="Courier New" w:hint="default"/>
      </w:rPr>
    </w:lvl>
    <w:lvl w:ilvl="2" w:tplc="040E0005" w:tentative="1">
      <w:start w:val="1"/>
      <w:numFmt w:val="bullet"/>
      <w:lvlText w:val=""/>
      <w:lvlJc w:val="left"/>
      <w:pPr>
        <w:ind w:left="1125" w:hanging="360"/>
      </w:pPr>
      <w:rPr>
        <w:rFonts w:ascii="Wingdings" w:hAnsi="Wingdings" w:hint="default"/>
      </w:rPr>
    </w:lvl>
    <w:lvl w:ilvl="3" w:tplc="040E0001" w:tentative="1">
      <w:start w:val="1"/>
      <w:numFmt w:val="bullet"/>
      <w:lvlText w:val=""/>
      <w:lvlJc w:val="left"/>
      <w:pPr>
        <w:ind w:left="1845" w:hanging="360"/>
      </w:pPr>
      <w:rPr>
        <w:rFonts w:ascii="Symbol" w:hAnsi="Symbol" w:hint="default"/>
      </w:rPr>
    </w:lvl>
    <w:lvl w:ilvl="4" w:tplc="040E0003" w:tentative="1">
      <w:start w:val="1"/>
      <w:numFmt w:val="bullet"/>
      <w:lvlText w:val="o"/>
      <w:lvlJc w:val="left"/>
      <w:pPr>
        <w:ind w:left="2565" w:hanging="360"/>
      </w:pPr>
      <w:rPr>
        <w:rFonts w:ascii="Courier New" w:hAnsi="Courier New" w:cs="Courier New" w:hint="default"/>
      </w:rPr>
    </w:lvl>
    <w:lvl w:ilvl="5" w:tplc="040E0005" w:tentative="1">
      <w:start w:val="1"/>
      <w:numFmt w:val="bullet"/>
      <w:lvlText w:val=""/>
      <w:lvlJc w:val="left"/>
      <w:pPr>
        <w:ind w:left="3285" w:hanging="360"/>
      </w:pPr>
      <w:rPr>
        <w:rFonts w:ascii="Wingdings" w:hAnsi="Wingdings" w:hint="default"/>
      </w:rPr>
    </w:lvl>
    <w:lvl w:ilvl="6" w:tplc="040E0001" w:tentative="1">
      <w:start w:val="1"/>
      <w:numFmt w:val="bullet"/>
      <w:lvlText w:val=""/>
      <w:lvlJc w:val="left"/>
      <w:pPr>
        <w:ind w:left="4005" w:hanging="360"/>
      </w:pPr>
      <w:rPr>
        <w:rFonts w:ascii="Symbol" w:hAnsi="Symbol" w:hint="default"/>
      </w:rPr>
    </w:lvl>
    <w:lvl w:ilvl="7" w:tplc="040E0003" w:tentative="1">
      <w:start w:val="1"/>
      <w:numFmt w:val="bullet"/>
      <w:lvlText w:val="o"/>
      <w:lvlJc w:val="left"/>
      <w:pPr>
        <w:ind w:left="4725" w:hanging="360"/>
      </w:pPr>
      <w:rPr>
        <w:rFonts w:ascii="Courier New" w:hAnsi="Courier New" w:cs="Courier New" w:hint="default"/>
      </w:rPr>
    </w:lvl>
    <w:lvl w:ilvl="8" w:tplc="040E0005" w:tentative="1">
      <w:start w:val="1"/>
      <w:numFmt w:val="bullet"/>
      <w:lvlText w:val=""/>
      <w:lvlJc w:val="left"/>
      <w:pPr>
        <w:ind w:left="5445" w:hanging="360"/>
      </w:pPr>
      <w:rPr>
        <w:rFonts w:ascii="Wingdings" w:hAnsi="Wingdings" w:hint="default"/>
      </w:rPr>
    </w:lvl>
  </w:abstractNum>
  <w:abstractNum w:abstractNumId="12" w15:restartNumberingAfterBreak="0">
    <w:nsid w:val="7BF707CE"/>
    <w:multiLevelType w:val="hybridMultilevel"/>
    <w:tmpl w:val="42D66026"/>
    <w:lvl w:ilvl="0" w:tplc="040E0001">
      <w:start w:val="1"/>
      <w:numFmt w:val="bullet"/>
      <w:lvlText w:val=""/>
      <w:lvlJc w:val="left"/>
      <w:pPr>
        <w:ind w:left="1429" w:hanging="360"/>
      </w:pPr>
      <w:rPr>
        <w:rFonts w:ascii="Symbol" w:hAnsi="Symbol" w:hint="default"/>
      </w:rPr>
    </w:lvl>
    <w:lvl w:ilvl="1" w:tplc="040E0003" w:tentative="1">
      <w:start w:val="1"/>
      <w:numFmt w:val="bullet"/>
      <w:lvlText w:val="o"/>
      <w:lvlJc w:val="left"/>
      <w:pPr>
        <w:ind w:left="2149" w:hanging="360"/>
      </w:pPr>
      <w:rPr>
        <w:rFonts w:ascii="Courier New" w:hAnsi="Courier New" w:cs="Courier New" w:hint="default"/>
      </w:rPr>
    </w:lvl>
    <w:lvl w:ilvl="2" w:tplc="040E0005" w:tentative="1">
      <w:start w:val="1"/>
      <w:numFmt w:val="bullet"/>
      <w:lvlText w:val=""/>
      <w:lvlJc w:val="left"/>
      <w:pPr>
        <w:ind w:left="2869" w:hanging="360"/>
      </w:pPr>
      <w:rPr>
        <w:rFonts w:ascii="Wingdings" w:hAnsi="Wingdings" w:hint="default"/>
      </w:rPr>
    </w:lvl>
    <w:lvl w:ilvl="3" w:tplc="040E0001" w:tentative="1">
      <w:start w:val="1"/>
      <w:numFmt w:val="bullet"/>
      <w:lvlText w:val=""/>
      <w:lvlJc w:val="left"/>
      <w:pPr>
        <w:ind w:left="3589" w:hanging="360"/>
      </w:pPr>
      <w:rPr>
        <w:rFonts w:ascii="Symbol" w:hAnsi="Symbol" w:hint="default"/>
      </w:rPr>
    </w:lvl>
    <w:lvl w:ilvl="4" w:tplc="040E0003" w:tentative="1">
      <w:start w:val="1"/>
      <w:numFmt w:val="bullet"/>
      <w:lvlText w:val="o"/>
      <w:lvlJc w:val="left"/>
      <w:pPr>
        <w:ind w:left="4309" w:hanging="360"/>
      </w:pPr>
      <w:rPr>
        <w:rFonts w:ascii="Courier New" w:hAnsi="Courier New" w:cs="Courier New" w:hint="default"/>
      </w:rPr>
    </w:lvl>
    <w:lvl w:ilvl="5" w:tplc="040E0005" w:tentative="1">
      <w:start w:val="1"/>
      <w:numFmt w:val="bullet"/>
      <w:lvlText w:val=""/>
      <w:lvlJc w:val="left"/>
      <w:pPr>
        <w:ind w:left="5029" w:hanging="360"/>
      </w:pPr>
      <w:rPr>
        <w:rFonts w:ascii="Wingdings" w:hAnsi="Wingdings" w:hint="default"/>
      </w:rPr>
    </w:lvl>
    <w:lvl w:ilvl="6" w:tplc="040E0001" w:tentative="1">
      <w:start w:val="1"/>
      <w:numFmt w:val="bullet"/>
      <w:lvlText w:val=""/>
      <w:lvlJc w:val="left"/>
      <w:pPr>
        <w:ind w:left="5749" w:hanging="360"/>
      </w:pPr>
      <w:rPr>
        <w:rFonts w:ascii="Symbol" w:hAnsi="Symbol" w:hint="default"/>
      </w:rPr>
    </w:lvl>
    <w:lvl w:ilvl="7" w:tplc="040E0003" w:tentative="1">
      <w:start w:val="1"/>
      <w:numFmt w:val="bullet"/>
      <w:lvlText w:val="o"/>
      <w:lvlJc w:val="left"/>
      <w:pPr>
        <w:ind w:left="6469" w:hanging="360"/>
      </w:pPr>
      <w:rPr>
        <w:rFonts w:ascii="Courier New" w:hAnsi="Courier New" w:cs="Courier New" w:hint="default"/>
      </w:rPr>
    </w:lvl>
    <w:lvl w:ilvl="8" w:tplc="040E0005" w:tentative="1">
      <w:start w:val="1"/>
      <w:numFmt w:val="bullet"/>
      <w:lvlText w:val=""/>
      <w:lvlJc w:val="left"/>
      <w:pPr>
        <w:ind w:left="7189" w:hanging="360"/>
      </w:pPr>
      <w:rPr>
        <w:rFonts w:ascii="Wingdings" w:hAnsi="Wingdings" w:hint="default"/>
      </w:rPr>
    </w:lvl>
  </w:abstractNum>
  <w:abstractNum w:abstractNumId="13" w15:restartNumberingAfterBreak="0">
    <w:nsid w:val="7C5632D7"/>
    <w:multiLevelType w:val="hybridMultilevel"/>
    <w:tmpl w:val="3758B066"/>
    <w:lvl w:ilvl="0" w:tplc="040E0001">
      <w:start w:val="1"/>
      <w:numFmt w:val="bullet"/>
      <w:lvlText w:val=""/>
      <w:lvlJc w:val="left"/>
      <w:pPr>
        <w:ind w:left="1287" w:hanging="360"/>
      </w:pPr>
      <w:rPr>
        <w:rFonts w:ascii="Symbol" w:hAnsi="Symbol" w:hint="default"/>
      </w:rPr>
    </w:lvl>
    <w:lvl w:ilvl="1" w:tplc="040E0003" w:tentative="1">
      <w:start w:val="1"/>
      <w:numFmt w:val="bullet"/>
      <w:lvlText w:val="o"/>
      <w:lvlJc w:val="left"/>
      <w:pPr>
        <w:ind w:left="2007" w:hanging="360"/>
      </w:pPr>
      <w:rPr>
        <w:rFonts w:ascii="Courier New" w:hAnsi="Courier New" w:cs="Courier New" w:hint="default"/>
      </w:rPr>
    </w:lvl>
    <w:lvl w:ilvl="2" w:tplc="040E0005" w:tentative="1">
      <w:start w:val="1"/>
      <w:numFmt w:val="bullet"/>
      <w:lvlText w:val=""/>
      <w:lvlJc w:val="left"/>
      <w:pPr>
        <w:ind w:left="2727" w:hanging="360"/>
      </w:pPr>
      <w:rPr>
        <w:rFonts w:ascii="Wingdings" w:hAnsi="Wingdings" w:hint="default"/>
      </w:rPr>
    </w:lvl>
    <w:lvl w:ilvl="3" w:tplc="040E0001" w:tentative="1">
      <w:start w:val="1"/>
      <w:numFmt w:val="bullet"/>
      <w:lvlText w:val=""/>
      <w:lvlJc w:val="left"/>
      <w:pPr>
        <w:ind w:left="3447" w:hanging="360"/>
      </w:pPr>
      <w:rPr>
        <w:rFonts w:ascii="Symbol" w:hAnsi="Symbol" w:hint="default"/>
      </w:rPr>
    </w:lvl>
    <w:lvl w:ilvl="4" w:tplc="040E0003" w:tentative="1">
      <w:start w:val="1"/>
      <w:numFmt w:val="bullet"/>
      <w:lvlText w:val="o"/>
      <w:lvlJc w:val="left"/>
      <w:pPr>
        <w:ind w:left="4167" w:hanging="360"/>
      </w:pPr>
      <w:rPr>
        <w:rFonts w:ascii="Courier New" w:hAnsi="Courier New" w:cs="Courier New" w:hint="default"/>
      </w:rPr>
    </w:lvl>
    <w:lvl w:ilvl="5" w:tplc="040E0005" w:tentative="1">
      <w:start w:val="1"/>
      <w:numFmt w:val="bullet"/>
      <w:lvlText w:val=""/>
      <w:lvlJc w:val="left"/>
      <w:pPr>
        <w:ind w:left="4887" w:hanging="360"/>
      </w:pPr>
      <w:rPr>
        <w:rFonts w:ascii="Wingdings" w:hAnsi="Wingdings" w:hint="default"/>
      </w:rPr>
    </w:lvl>
    <w:lvl w:ilvl="6" w:tplc="040E0001" w:tentative="1">
      <w:start w:val="1"/>
      <w:numFmt w:val="bullet"/>
      <w:lvlText w:val=""/>
      <w:lvlJc w:val="left"/>
      <w:pPr>
        <w:ind w:left="5607" w:hanging="360"/>
      </w:pPr>
      <w:rPr>
        <w:rFonts w:ascii="Symbol" w:hAnsi="Symbol" w:hint="default"/>
      </w:rPr>
    </w:lvl>
    <w:lvl w:ilvl="7" w:tplc="040E0003" w:tentative="1">
      <w:start w:val="1"/>
      <w:numFmt w:val="bullet"/>
      <w:lvlText w:val="o"/>
      <w:lvlJc w:val="left"/>
      <w:pPr>
        <w:ind w:left="6327" w:hanging="360"/>
      </w:pPr>
      <w:rPr>
        <w:rFonts w:ascii="Courier New" w:hAnsi="Courier New" w:cs="Courier New" w:hint="default"/>
      </w:rPr>
    </w:lvl>
    <w:lvl w:ilvl="8" w:tplc="040E0005" w:tentative="1">
      <w:start w:val="1"/>
      <w:numFmt w:val="bullet"/>
      <w:lvlText w:val=""/>
      <w:lvlJc w:val="left"/>
      <w:pPr>
        <w:ind w:left="7047" w:hanging="360"/>
      </w:pPr>
      <w:rPr>
        <w:rFonts w:ascii="Wingdings" w:hAnsi="Wingdings" w:hint="default"/>
      </w:rPr>
    </w:lvl>
  </w:abstractNum>
  <w:abstractNum w:abstractNumId="14" w15:restartNumberingAfterBreak="0">
    <w:nsid w:val="7D3703A8"/>
    <w:multiLevelType w:val="hybridMultilevel"/>
    <w:tmpl w:val="FF8C243A"/>
    <w:lvl w:ilvl="0" w:tplc="040E0001">
      <w:start w:val="1"/>
      <w:numFmt w:val="bullet"/>
      <w:lvlText w:val=""/>
      <w:lvlJc w:val="left"/>
      <w:pPr>
        <w:ind w:left="1287" w:hanging="360"/>
      </w:pPr>
      <w:rPr>
        <w:rFonts w:ascii="Symbol" w:hAnsi="Symbol" w:hint="default"/>
      </w:rPr>
    </w:lvl>
    <w:lvl w:ilvl="1" w:tplc="040E0003" w:tentative="1">
      <w:start w:val="1"/>
      <w:numFmt w:val="bullet"/>
      <w:lvlText w:val="o"/>
      <w:lvlJc w:val="left"/>
      <w:pPr>
        <w:ind w:left="2007" w:hanging="360"/>
      </w:pPr>
      <w:rPr>
        <w:rFonts w:ascii="Courier New" w:hAnsi="Courier New" w:cs="Courier New" w:hint="default"/>
      </w:rPr>
    </w:lvl>
    <w:lvl w:ilvl="2" w:tplc="040E0005" w:tentative="1">
      <w:start w:val="1"/>
      <w:numFmt w:val="bullet"/>
      <w:lvlText w:val=""/>
      <w:lvlJc w:val="left"/>
      <w:pPr>
        <w:ind w:left="2727" w:hanging="360"/>
      </w:pPr>
      <w:rPr>
        <w:rFonts w:ascii="Wingdings" w:hAnsi="Wingdings" w:hint="default"/>
      </w:rPr>
    </w:lvl>
    <w:lvl w:ilvl="3" w:tplc="040E0001" w:tentative="1">
      <w:start w:val="1"/>
      <w:numFmt w:val="bullet"/>
      <w:lvlText w:val=""/>
      <w:lvlJc w:val="left"/>
      <w:pPr>
        <w:ind w:left="3447" w:hanging="360"/>
      </w:pPr>
      <w:rPr>
        <w:rFonts w:ascii="Symbol" w:hAnsi="Symbol" w:hint="default"/>
      </w:rPr>
    </w:lvl>
    <w:lvl w:ilvl="4" w:tplc="040E0003" w:tentative="1">
      <w:start w:val="1"/>
      <w:numFmt w:val="bullet"/>
      <w:lvlText w:val="o"/>
      <w:lvlJc w:val="left"/>
      <w:pPr>
        <w:ind w:left="4167" w:hanging="360"/>
      </w:pPr>
      <w:rPr>
        <w:rFonts w:ascii="Courier New" w:hAnsi="Courier New" w:cs="Courier New" w:hint="default"/>
      </w:rPr>
    </w:lvl>
    <w:lvl w:ilvl="5" w:tplc="040E0005" w:tentative="1">
      <w:start w:val="1"/>
      <w:numFmt w:val="bullet"/>
      <w:lvlText w:val=""/>
      <w:lvlJc w:val="left"/>
      <w:pPr>
        <w:ind w:left="4887" w:hanging="360"/>
      </w:pPr>
      <w:rPr>
        <w:rFonts w:ascii="Wingdings" w:hAnsi="Wingdings" w:hint="default"/>
      </w:rPr>
    </w:lvl>
    <w:lvl w:ilvl="6" w:tplc="040E0001" w:tentative="1">
      <w:start w:val="1"/>
      <w:numFmt w:val="bullet"/>
      <w:lvlText w:val=""/>
      <w:lvlJc w:val="left"/>
      <w:pPr>
        <w:ind w:left="5607" w:hanging="360"/>
      </w:pPr>
      <w:rPr>
        <w:rFonts w:ascii="Symbol" w:hAnsi="Symbol" w:hint="default"/>
      </w:rPr>
    </w:lvl>
    <w:lvl w:ilvl="7" w:tplc="040E0003" w:tentative="1">
      <w:start w:val="1"/>
      <w:numFmt w:val="bullet"/>
      <w:lvlText w:val="o"/>
      <w:lvlJc w:val="left"/>
      <w:pPr>
        <w:ind w:left="6327" w:hanging="360"/>
      </w:pPr>
      <w:rPr>
        <w:rFonts w:ascii="Courier New" w:hAnsi="Courier New" w:cs="Courier New" w:hint="default"/>
      </w:rPr>
    </w:lvl>
    <w:lvl w:ilvl="8" w:tplc="040E0005" w:tentative="1">
      <w:start w:val="1"/>
      <w:numFmt w:val="bullet"/>
      <w:lvlText w:val=""/>
      <w:lvlJc w:val="left"/>
      <w:pPr>
        <w:ind w:left="7047" w:hanging="360"/>
      </w:pPr>
      <w:rPr>
        <w:rFonts w:ascii="Wingdings" w:hAnsi="Wingdings" w:hint="default"/>
      </w:rPr>
    </w:lvl>
  </w:abstractNum>
  <w:num w:numId="1" w16cid:durableId="429396941">
    <w:abstractNumId w:val="8"/>
  </w:num>
  <w:num w:numId="2" w16cid:durableId="1287664109">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468203984">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501817503">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611671042">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834152258">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2036880573">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81490268">
    <w:abstractNumId w:val="12"/>
  </w:num>
  <w:num w:numId="9" w16cid:durableId="381248151">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1545825662">
    <w:abstractNumId w:val="8"/>
    <w:lvlOverride w:ilvl="0">
      <w:startOverride w:val="9"/>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1822455109">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1965501925">
    <w:abstractNumId w:val="10"/>
  </w:num>
  <w:num w:numId="13" w16cid:durableId="2003197355">
    <w:abstractNumId w:val="7"/>
  </w:num>
  <w:num w:numId="14" w16cid:durableId="1803763034">
    <w:abstractNumId w:val="11"/>
  </w:num>
  <w:num w:numId="15" w16cid:durableId="1822117443">
    <w:abstractNumId w:val="4"/>
  </w:num>
  <w:num w:numId="16" w16cid:durableId="1702628727">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389117045">
    <w:abstractNumId w:val="3"/>
  </w:num>
  <w:num w:numId="18" w16cid:durableId="741566447">
    <w:abstractNumId w:val="14"/>
  </w:num>
  <w:num w:numId="19" w16cid:durableId="217017622">
    <w:abstractNumId w:val="0"/>
  </w:num>
  <w:num w:numId="20" w16cid:durableId="1910143771">
    <w:abstractNumId w:val="8"/>
  </w:num>
  <w:num w:numId="21" w16cid:durableId="689451919">
    <w:abstractNumId w:val="8"/>
  </w:num>
  <w:num w:numId="22" w16cid:durableId="316497300">
    <w:abstractNumId w:val="8"/>
  </w:num>
  <w:num w:numId="23" w16cid:durableId="1570387468">
    <w:abstractNumId w:val="8"/>
  </w:num>
  <w:num w:numId="24" w16cid:durableId="491067423">
    <w:abstractNumId w:val="8"/>
  </w:num>
  <w:num w:numId="25" w16cid:durableId="692918512">
    <w:abstractNumId w:val="8"/>
  </w:num>
  <w:num w:numId="26" w16cid:durableId="1571497349">
    <w:abstractNumId w:val="8"/>
  </w:num>
  <w:num w:numId="27" w16cid:durableId="1543253548">
    <w:abstractNumId w:val="8"/>
  </w:num>
  <w:num w:numId="28" w16cid:durableId="774860119">
    <w:abstractNumId w:val="8"/>
  </w:num>
  <w:num w:numId="29" w16cid:durableId="791436056">
    <w:abstractNumId w:val="13"/>
  </w:num>
  <w:num w:numId="30" w16cid:durableId="1963533412">
    <w:abstractNumId w:val="8"/>
  </w:num>
  <w:num w:numId="31" w16cid:durableId="293410186">
    <w:abstractNumId w:val="8"/>
  </w:num>
  <w:num w:numId="32" w16cid:durableId="1405640675">
    <w:abstractNumId w:val="8"/>
  </w:num>
  <w:num w:numId="33" w16cid:durableId="908075389">
    <w:abstractNumId w:val="8"/>
  </w:num>
  <w:num w:numId="34" w16cid:durableId="578102812">
    <w:abstractNumId w:val="8"/>
  </w:num>
  <w:num w:numId="35" w16cid:durableId="803156473">
    <w:abstractNumId w:val="8"/>
  </w:num>
  <w:num w:numId="36" w16cid:durableId="1589345498">
    <w:abstractNumId w:val="8"/>
  </w:num>
  <w:num w:numId="37" w16cid:durableId="1155414523">
    <w:abstractNumId w:val="8"/>
  </w:num>
  <w:num w:numId="38" w16cid:durableId="1285381574">
    <w:abstractNumId w:val="8"/>
  </w:num>
  <w:num w:numId="39" w16cid:durableId="1393575463">
    <w:abstractNumId w:val="8"/>
  </w:num>
  <w:num w:numId="40" w16cid:durableId="615142821">
    <w:abstractNumId w:val="8"/>
  </w:num>
  <w:num w:numId="41" w16cid:durableId="564804246">
    <w:abstractNumId w:val="8"/>
  </w:num>
  <w:num w:numId="42" w16cid:durableId="1242327318">
    <w:abstractNumId w:val="8"/>
  </w:num>
  <w:num w:numId="43" w16cid:durableId="961576767">
    <w:abstractNumId w:val="8"/>
  </w:num>
  <w:num w:numId="44" w16cid:durableId="1548954419">
    <w:abstractNumId w:val="8"/>
  </w:num>
  <w:num w:numId="45" w16cid:durableId="1006517949">
    <w:abstractNumId w:val="8"/>
  </w:num>
  <w:num w:numId="46" w16cid:durableId="935600296">
    <w:abstractNumId w:val="8"/>
  </w:num>
  <w:num w:numId="47" w16cid:durableId="1266427497">
    <w:abstractNumId w:val="1"/>
  </w:num>
  <w:num w:numId="48" w16cid:durableId="750735614">
    <w:abstractNumId w:val="8"/>
  </w:num>
  <w:num w:numId="49" w16cid:durableId="494149143">
    <w:abstractNumId w:val="8"/>
  </w:num>
  <w:num w:numId="50" w16cid:durableId="1811247915">
    <w:abstractNumId w:val="8"/>
  </w:num>
  <w:num w:numId="51" w16cid:durableId="1546984920">
    <w:abstractNumId w:val="8"/>
  </w:num>
  <w:num w:numId="52" w16cid:durableId="988048043">
    <w:abstractNumId w:val="8"/>
  </w:num>
  <w:num w:numId="53" w16cid:durableId="2043940929">
    <w:abstractNumId w:val="8"/>
  </w:num>
  <w:num w:numId="54" w16cid:durableId="2108232794">
    <w:abstractNumId w:val="8"/>
  </w:num>
  <w:num w:numId="55" w16cid:durableId="1505432834">
    <w:abstractNumId w:val="8"/>
  </w:num>
  <w:num w:numId="56" w16cid:durableId="1213425234">
    <w:abstractNumId w:val="8"/>
  </w:num>
  <w:num w:numId="57" w16cid:durableId="1602030245">
    <w:abstractNumId w:val="8"/>
  </w:num>
  <w:num w:numId="58" w16cid:durableId="1411543881">
    <w:abstractNumId w:val="8"/>
  </w:num>
  <w:num w:numId="59" w16cid:durableId="1315141907">
    <w:abstractNumId w:val="8"/>
  </w:num>
  <w:num w:numId="60" w16cid:durableId="1049644845">
    <w:abstractNumId w:val="8"/>
  </w:num>
  <w:num w:numId="61" w16cid:durableId="968634779">
    <w:abstractNumId w:val="2"/>
  </w:num>
  <w:num w:numId="62" w16cid:durableId="1611089542">
    <w:abstractNumId w:val="5"/>
  </w:num>
  <w:num w:numId="63" w16cid:durableId="2076706776">
    <w:abstractNumId w:val="6"/>
  </w:num>
  <w:num w:numId="64" w16cid:durableId="964434347">
    <w:abstractNumId w:val="9"/>
  </w:num>
  <w:numIdMacAtCleanup w:val="6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Vörös Bálint Miklós">
    <w15:presenceInfo w15:providerId="AD" w15:userId="S::TRUPR6@student.uni-pannon.hu::974e0055-3c5f-4dae-a052-a67214523bc1"/>
  </w15:person>
  <w15:person w15:author="Szabó Patrícia">
    <w15:presenceInfo w15:providerId="AD" w15:userId="S::BYVZXD@student.uni-pannon.hu::3dd1a894-2de5-42bc-a2ff-a60110229bcd"/>
  </w15:person>
  <w15:person w15:author="Bálint Vörös">
    <w15:presenceInfo w15:providerId="Windows Live" w15:userId="30ddc5cc14b2e0a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activeWritingStyle w:appName="MSWord" w:lang="en-GB" w:vendorID="64" w:dllVersion="6" w:nlCheck="1" w:checkStyle="0"/>
  <w:activeWritingStyle w:appName="MSWord" w:lang="hu-HU" w:vendorID="64" w:dllVersion="0" w:nlCheck="1" w:checkStyle="0"/>
  <w:activeWritingStyle w:appName="MSWord" w:lang="en-GB" w:vendorID="64" w:dllVersion="0" w:nlCheck="1" w:checkStyle="0"/>
  <w:activeWritingStyle w:appName="MSWord" w:lang="en-US" w:vendorID="64" w:dllVersion="0" w:nlCheck="1" w:checkStyle="0"/>
  <w:activeWritingStyle w:appName="MSWord" w:lang="hu-HU" w:vendorID="64" w:dllVersion="4096" w:nlCheck="1" w:checkStyle="0"/>
  <w:activeWritingStyle w:appName="MSWord" w:lang="en-GB" w:vendorID="64" w:dllVersion="4096" w:nlCheck="1" w:checkStyle="0"/>
  <w:attachedTemplate r:id="rId1"/>
  <w:trackRevisions/>
  <w:defaultTabStop w:val="709"/>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NLAwMTMxMbUwNDM1MDZW0lEKTi0uzszPAykwrQUAtm2ViCwAAAA="/>
  </w:docVars>
  <w:rsids>
    <w:rsidRoot w:val="00320651"/>
    <w:rsid w:val="00002147"/>
    <w:rsid w:val="0000278E"/>
    <w:rsid w:val="000070AC"/>
    <w:rsid w:val="00007E45"/>
    <w:rsid w:val="00010065"/>
    <w:rsid w:val="000130CF"/>
    <w:rsid w:val="00013498"/>
    <w:rsid w:val="000146E7"/>
    <w:rsid w:val="00015BCB"/>
    <w:rsid w:val="00020427"/>
    <w:rsid w:val="00021688"/>
    <w:rsid w:val="0002401E"/>
    <w:rsid w:val="000240C3"/>
    <w:rsid w:val="000325C8"/>
    <w:rsid w:val="00034CA0"/>
    <w:rsid w:val="00037D0C"/>
    <w:rsid w:val="00040044"/>
    <w:rsid w:val="000400E3"/>
    <w:rsid w:val="00042B01"/>
    <w:rsid w:val="00047387"/>
    <w:rsid w:val="00050EAD"/>
    <w:rsid w:val="00053386"/>
    <w:rsid w:val="0006785B"/>
    <w:rsid w:val="00067B87"/>
    <w:rsid w:val="00070A85"/>
    <w:rsid w:val="000836AC"/>
    <w:rsid w:val="00083E64"/>
    <w:rsid w:val="00087915"/>
    <w:rsid w:val="00087FF8"/>
    <w:rsid w:val="0009343B"/>
    <w:rsid w:val="000948C5"/>
    <w:rsid w:val="00095C47"/>
    <w:rsid w:val="000A36CC"/>
    <w:rsid w:val="000A735E"/>
    <w:rsid w:val="000A798C"/>
    <w:rsid w:val="000B016E"/>
    <w:rsid w:val="000B3866"/>
    <w:rsid w:val="000B570C"/>
    <w:rsid w:val="000B5823"/>
    <w:rsid w:val="000B7B9F"/>
    <w:rsid w:val="000C2AAF"/>
    <w:rsid w:val="000C3675"/>
    <w:rsid w:val="000D09DC"/>
    <w:rsid w:val="000D2F68"/>
    <w:rsid w:val="000D406B"/>
    <w:rsid w:val="000E0C4A"/>
    <w:rsid w:val="000E5E83"/>
    <w:rsid w:val="000E5FB9"/>
    <w:rsid w:val="000E75A5"/>
    <w:rsid w:val="000F3DC9"/>
    <w:rsid w:val="000F52DE"/>
    <w:rsid w:val="000F5390"/>
    <w:rsid w:val="000F7C00"/>
    <w:rsid w:val="001035A2"/>
    <w:rsid w:val="001101FB"/>
    <w:rsid w:val="00111677"/>
    <w:rsid w:val="00111760"/>
    <w:rsid w:val="001154D3"/>
    <w:rsid w:val="0011609F"/>
    <w:rsid w:val="00124731"/>
    <w:rsid w:val="001309FC"/>
    <w:rsid w:val="00130D03"/>
    <w:rsid w:val="0014313F"/>
    <w:rsid w:val="00145993"/>
    <w:rsid w:val="00145E1E"/>
    <w:rsid w:val="001507BD"/>
    <w:rsid w:val="00150EA8"/>
    <w:rsid w:val="00151591"/>
    <w:rsid w:val="00152E13"/>
    <w:rsid w:val="00154111"/>
    <w:rsid w:val="00155878"/>
    <w:rsid w:val="00155FEB"/>
    <w:rsid w:val="001572C0"/>
    <w:rsid w:val="00167166"/>
    <w:rsid w:val="0017023A"/>
    <w:rsid w:val="00181314"/>
    <w:rsid w:val="001815F8"/>
    <w:rsid w:val="00182B6C"/>
    <w:rsid w:val="00190BC2"/>
    <w:rsid w:val="00191D29"/>
    <w:rsid w:val="001A611A"/>
    <w:rsid w:val="001A7988"/>
    <w:rsid w:val="001B365C"/>
    <w:rsid w:val="001B5117"/>
    <w:rsid w:val="001C0AA4"/>
    <w:rsid w:val="001C26D6"/>
    <w:rsid w:val="001C406A"/>
    <w:rsid w:val="001C49DA"/>
    <w:rsid w:val="001D07DD"/>
    <w:rsid w:val="001D4024"/>
    <w:rsid w:val="001D79DC"/>
    <w:rsid w:val="001E1CEF"/>
    <w:rsid w:val="001E7A59"/>
    <w:rsid w:val="001F1695"/>
    <w:rsid w:val="001F4070"/>
    <w:rsid w:val="001F414E"/>
    <w:rsid w:val="001F70BB"/>
    <w:rsid w:val="00202AD4"/>
    <w:rsid w:val="00202FE2"/>
    <w:rsid w:val="002103C0"/>
    <w:rsid w:val="00210FED"/>
    <w:rsid w:val="00214887"/>
    <w:rsid w:val="002200AE"/>
    <w:rsid w:val="002207FB"/>
    <w:rsid w:val="00222CD4"/>
    <w:rsid w:val="00222D0E"/>
    <w:rsid w:val="00227135"/>
    <w:rsid w:val="002273BF"/>
    <w:rsid w:val="00232190"/>
    <w:rsid w:val="00237FAA"/>
    <w:rsid w:val="002400BB"/>
    <w:rsid w:val="002479F5"/>
    <w:rsid w:val="00247D65"/>
    <w:rsid w:val="00250DAD"/>
    <w:rsid w:val="00252700"/>
    <w:rsid w:val="00252F4F"/>
    <w:rsid w:val="00253447"/>
    <w:rsid w:val="00265486"/>
    <w:rsid w:val="002671D5"/>
    <w:rsid w:val="00276E10"/>
    <w:rsid w:val="002773E2"/>
    <w:rsid w:val="00282ACF"/>
    <w:rsid w:val="002844C3"/>
    <w:rsid w:val="002905E4"/>
    <w:rsid w:val="00291A15"/>
    <w:rsid w:val="00295065"/>
    <w:rsid w:val="002A1622"/>
    <w:rsid w:val="002B0F75"/>
    <w:rsid w:val="002B15C1"/>
    <w:rsid w:val="002B1A2A"/>
    <w:rsid w:val="002C00D3"/>
    <w:rsid w:val="002C0366"/>
    <w:rsid w:val="002C145E"/>
    <w:rsid w:val="002C3117"/>
    <w:rsid w:val="002C57AE"/>
    <w:rsid w:val="002C7918"/>
    <w:rsid w:val="002D0249"/>
    <w:rsid w:val="002D566A"/>
    <w:rsid w:val="002E1A1B"/>
    <w:rsid w:val="002E7C69"/>
    <w:rsid w:val="002F016A"/>
    <w:rsid w:val="002F1935"/>
    <w:rsid w:val="002F1A97"/>
    <w:rsid w:val="002F27CD"/>
    <w:rsid w:val="002F5FED"/>
    <w:rsid w:val="003011AD"/>
    <w:rsid w:val="00305104"/>
    <w:rsid w:val="003101D0"/>
    <w:rsid w:val="003116A8"/>
    <w:rsid w:val="00314659"/>
    <w:rsid w:val="0031485A"/>
    <w:rsid w:val="0031548F"/>
    <w:rsid w:val="003163FB"/>
    <w:rsid w:val="00317F72"/>
    <w:rsid w:val="00320651"/>
    <w:rsid w:val="00324C38"/>
    <w:rsid w:val="00325220"/>
    <w:rsid w:val="00326CEF"/>
    <w:rsid w:val="0033092C"/>
    <w:rsid w:val="0033258A"/>
    <w:rsid w:val="003330DE"/>
    <w:rsid w:val="00337F97"/>
    <w:rsid w:val="00341C22"/>
    <w:rsid w:val="00344A0B"/>
    <w:rsid w:val="0034555B"/>
    <w:rsid w:val="00354085"/>
    <w:rsid w:val="00354817"/>
    <w:rsid w:val="003601AC"/>
    <w:rsid w:val="00360BD6"/>
    <w:rsid w:val="0036775F"/>
    <w:rsid w:val="00367924"/>
    <w:rsid w:val="00367AFA"/>
    <w:rsid w:val="00370723"/>
    <w:rsid w:val="00381DB2"/>
    <w:rsid w:val="003820B2"/>
    <w:rsid w:val="00383ABA"/>
    <w:rsid w:val="00384496"/>
    <w:rsid w:val="00387094"/>
    <w:rsid w:val="00387463"/>
    <w:rsid w:val="0038751C"/>
    <w:rsid w:val="0039051D"/>
    <w:rsid w:val="003936A0"/>
    <w:rsid w:val="00395857"/>
    <w:rsid w:val="00397125"/>
    <w:rsid w:val="003A47C7"/>
    <w:rsid w:val="003A5EC2"/>
    <w:rsid w:val="003A7B06"/>
    <w:rsid w:val="003B5798"/>
    <w:rsid w:val="003B5C87"/>
    <w:rsid w:val="003B71D8"/>
    <w:rsid w:val="003B7FA8"/>
    <w:rsid w:val="003C269A"/>
    <w:rsid w:val="003C2DAF"/>
    <w:rsid w:val="003C544B"/>
    <w:rsid w:val="003C6342"/>
    <w:rsid w:val="003D3289"/>
    <w:rsid w:val="003E0BD1"/>
    <w:rsid w:val="003E2D7B"/>
    <w:rsid w:val="003E5356"/>
    <w:rsid w:val="003F098B"/>
    <w:rsid w:val="003F5718"/>
    <w:rsid w:val="003F575C"/>
    <w:rsid w:val="003F6E34"/>
    <w:rsid w:val="004006C4"/>
    <w:rsid w:val="00401B01"/>
    <w:rsid w:val="00403AE4"/>
    <w:rsid w:val="0040445F"/>
    <w:rsid w:val="00404E5A"/>
    <w:rsid w:val="004103E2"/>
    <w:rsid w:val="00411266"/>
    <w:rsid w:val="00415787"/>
    <w:rsid w:val="004157C3"/>
    <w:rsid w:val="00420806"/>
    <w:rsid w:val="00421386"/>
    <w:rsid w:val="00421E3D"/>
    <w:rsid w:val="004236AD"/>
    <w:rsid w:val="00424889"/>
    <w:rsid w:val="00425990"/>
    <w:rsid w:val="004267F6"/>
    <w:rsid w:val="0043471A"/>
    <w:rsid w:val="00436AD1"/>
    <w:rsid w:val="004413B5"/>
    <w:rsid w:val="0045047B"/>
    <w:rsid w:val="004562EA"/>
    <w:rsid w:val="004571E2"/>
    <w:rsid w:val="00457C1F"/>
    <w:rsid w:val="004652A5"/>
    <w:rsid w:val="00467F90"/>
    <w:rsid w:val="0048745E"/>
    <w:rsid w:val="004955A1"/>
    <w:rsid w:val="00496501"/>
    <w:rsid w:val="004A1AB1"/>
    <w:rsid w:val="004A1FA9"/>
    <w:rsid w:val="004A2289"/>
    <w:rsid w:val="004A3624"/>
    <w:rsid w:val="004B05C5"/>
    <w:rsid w:val="004B0EFB"/>
    <w:rsid w:val="004B110B"/>
    <w:rsid w:val="004B43CF"/>
    <w:rsid w:val="004C0DD6"/>
    <w:rsid w:val="004C1F4A"/>
    <w:rsid w:val="004C1F5B"/>
    <w:rsid w:val="004C4C4A"/>
    <w:rsid w:val="004D4C4C"/>
    <w:rsid w:val="004E0302"/>
    <w:rsid w:val="004E3206"/>
    <w:rsid w:val="004E4A49"/>
    <w:rsid w:val="004F0CE1"/>
    <w:rsid w:val="004F25C3"/>
    <w:rsid w:val="004F33E7"/>
    <w:rsid w:val="004F5C1D"/>
    <w:rsid w:val="004F5F4D"/>
    <w:rsid w:val="004F6B12"/>
    <w:rsid w:val="0050128E"/>
    <w:rsid w:val="00510CB0"/>
    <w:rsid w:val="00511E3A"/>
    <w:rsid w:val="00524338"/>
    <w:rsid w:val="005246A6"/>
    <w:rsid w:val="00527543"/>
    <w:rsid w:val="0053734B"/>
    <w:rsid w:val="00540209"/>
    <w:rsid w:val="005448B5"/>
    <w:rsid w:val="00550331"/>
    <w:rsid w:val="00550882"/>
    <w:rsid w:val="00550A2D"/>
    <w:rsid w:val="00553A07"/>
    <w:rsid w:val="00561F74"/>
    <w:rsid w:val="00562170"/>
    <w:rsid w:val="005629CE"/>
    <w:rsid w:val="00570665"/>
    <w:rsid w:val="00572DF2"/>
    <w:rsid w:val="005743C7"/>
    <w:rsid w:val="0058135A"/>
    <w:rsid w:val="00583CAA"/>
    <w:rsid w:val="0058706F"/>
    <w:rsid w:val="00587070"/>
    <w:rsid w:val="00587BE5"/>
    <w:rsid w:val="00592D5F"/>
    <w:rsid w:val="0059322A"/>
    <w:rsid w:val="00593562"/>
    <w:rsid w:val="005956DE"/>
    <w:rsid w:val="005959B0"/>
    <w:rsid w:val="005A15E9"/>
    <w:rsid w:val="005A2449"/>
    <w:rsid w:val="005A2A99"/>
    <w:rsid w:val="005A735C"/>
    <w:rsid w:val="005B5040"/>
    <w:rsid w:val="005C0229"/>
    <w:rsid w:val="005C1886"/>
    <w:rsid w:val="005C1FA9"/>
    <w:rsid w:val="005C367A"/>
    <w:rsid w:val="005C52C1"/>
    <w:rsid w:val="005E3250"/>
    <w:rsid w:val="005E5D69"/>
    <w:rsid w:val="005E5E64"/>
    <w:rsid w:val="005F1CD9"/>
    <w:rsid w:val="006012E6"/>
    <w:rsid w:val="006050C2"/>
    <w:rsid w:val="00605D03"/>
    <w:rsid w:val="0060637E"/>
    <w:rsid w:val="00606AB8"/>
    <w:rsid w:val="006077A3"/>
    <w:rsid w:val="0061041C"/>
    <w:rsid w:val="006120CC"/>
    <w:rsid w:val="00613032"/>
    <w:rsid w:val="0061744A"/>
    <w:rsid w:val="00623AA7"/>
    <w:rsid w:val="006256D4"/>
    <w:rsid w:val="006258E7"/>
    <w:rsid w:val="00632B9B"/>
    <w:rsid w:val="00632BC7"/>
    <w:rsid w:val="00632D14"/>
    <w:rsid w:val="00633B30"/>
    <w:rsid w:val="00633E0D"/>
    <w:rsid w:val="00635CB9"/>
    <w:rsid w:val="00641971"/>
    <w:rsid w:val="00642987"/>
    <w:rsid w:val="006446D3"/>
    <w:rsid w:val="00647545"/>
    <w:rsid w:val="00650D7F"/>
    <w:rsid w:val="00653834"/>
    <w:rsid w:val="00655654"/>
    <w:rsid w:val="0065611E"/>
    <w:rsid w:val="00656E89"/>
    <w:rsid w:val="00666D1F"/>
    <w:rsid w:val="00667FB8"/>
    <w:rsid w:val="0067355C"/>
    <w:rsid w:val="00673F75"/>
    <w:rsid w:val="00674F6E"/>
    <w:rsid w:val="006751E1"/>
    <w:rsid w:val="00675AB8"/>
    <w:rsid w:val="00687DF0"/>
    <w:rsid w:val="00690423"/>
    <w:rsid w:val="00690D44"/>
    <w:rsid w:val="00696BE4"/>
    <w:rsid w:val="006A5863"/>
    <w:rsid w:val="006B2814"/>
    <w:rsid w:val="006B3EC9"/>
    <w:rsid w:val="006C7AE9"/>
    <w:rsid w:val="006D050F"/>
    <w:rsid w:val="006D08A0"/>
    <w:rsid w:val="006D484D"/>
    <w:rsid w:val="006D68A0"/>
    <w:rsid w:val="006E17E0"/>
    <w:rsid w:val="006E17FD"/>
    <w:rsid w:val="006E4100"/>
    <w:rsid w:val="006E4EEA"/>
    <w:rsid w:val="006F2BAB"/>
    <w:rsid w:val="00702A09"/>
    <w:rsid w:val="00703D49"/>
    <w:rsid w:val="00712E95"/>
    <w:rsid w:val="007132F9"/>
    <w:rsid w:val="0071420A"/>
    <w:rsid w:val="00714D90"/>
    <w:rsid w:val="00720CF6"/>
    <w:rsid w:val="00727020"/>
    <w:rsid w:val="00727754"/>
    <w:rsid w:val="00730D44"/>
    <w:rsid w:val="0073312A"/>
    <w:rsid w:val="007335A8"/>
    <w:rsid w:val="00733E88"/>
    <w:rsid w:val="007374C7"/>
    <w:rsid w:val="007411F2"/>
    <w:rsid w:val="00741B68"/>
    <w:rsid w:val="0074214C"/>
    <w:rsid w:val="00744067"/>
    <w:rsid w:val="00746CFB"/>
    <w:rsid w:val="00750D1C"/>
    <w:rsid w:val="00751E9E"/>
    <w:rsid w:val="007563EE"/>
    <w:rsid w:val="00761FB3"/>
    <w:rsid w:val="00762E8C"/>
    <w:rsid w:val="00764FF6"/>
    <w:rsid w:val="00766717"/>
    <w:rsid w:val="00771B5F"/>
    <w:rsid w:val="00773A6F"/>
    <w:rsid w:val="0077444E"/>
    <w:rsid w:val="00777D0E"/>
    <w:rsid w:val="00783019"/>
    <w:rsid w:val="0078604B"/>
    <w:rsid w:val="007914CC"/>
    <w:rsid w:val="00791A38"/>
    <w:rsid w:val="00791D1B"/>
    <w:rsid w:val="00791FC0"/>
    <w:rsid w:val="0079735D"/>
    <w:rsid w:val="007A068D"/>
    <w:rsid w:val="007A2626"/>
    <w:rsid w:val="007A2E79"/>
    <w:rsid w:val="007A2F82"/>
    <w:rsid w:val="007A380C"/>
    <w:rsid w:val="007A3A8D"/>
    <w:rsid w:val="007A3E9A"/>
    <w:rsid w:val="007A5D64"/>
    <w:rsid w:val="007B1C3C"/>
    <w:rsid w:val="007B3D26"/>
    <w:rsid w:val="007B5519"/>
    <w:rsid w:val="007C5A27"/>
    <w:rsid w:val="007D0175"/>
    <w:rsid w:val="007D180C"/>
    <w:rsid w:val="007E7C40"/>
    <w:rsid w:val="007F7534"/>
    <w:rsid w:val="008021BA"/>
    <w:rsid w:val="008058B6"/>
    <w:rsid w:val="008076B7"/>
    <w:rsid w:val="00807CF0"/>
    <w:rsid w:val="0081048F"/>
    <w:rsid w:val="00811ADF"/>
    <w:rsid w:val="00816678"/>
    <w:rsid w:val="0082090D"/>
    <w:rsid w:val="00820A1D"/>
    <w:rsid w:val="0082178E"/>
    <w:rsid w:val="00824FEF"/>
    <w:rsid w:val="008270A0"/>
    <w:rsid w:val="0082775C"/>
    <w:rsid w:val="0083004D"/>
    <w:rsid w:val="008355E8"/>
    <w:rsid w:val="00837A23"/>
    <w:rsid w:val="00842554"/>
    <w:rsid w:val="00844EBF"/>
    <w:rsid w:val="00845F19"/>
    <w:rsid w:val="00846A29"/>
    <w:rsid w:val="0084751E"/>
    <w:rsid w:val="0085127A"/>
    <w:rsid w:val="00851FD5"/>
    <w:rsid w:val="00854825"/>
    <w:rsid w:val="008554DC"/>
    <w:rsid w:val="00855A43"/>
    <w:rsid w:val="00856A01"/>
    <w:rsid w:val="0085727F"/>
    <w:rsid w:val="0086173E"/>
    <w:rsid w:val="00862195"/>
    <w:rsid w:val="00862C48"/>
    <w:rsid w:val="008639CE"/>
    <w:rsid w:val="00867010"/>
    <w:rsid w:val="008720D0"/>
    <w:rsid w:val="00877E34"/>
    <w:rsid w:val="008805BD"/>
    <w:rsid w:val="008808AD"/>
    <w:rsid w:val="00883C24"/>
    <w:rsid w:val="00884127"/>
    <w:rsid w:val="0089095C"/>
    <w:rsid w:val="00892413"/>
    <w:rsid w:val="00895B09"/>
    <w:rsid w:val="008A7020"/>
    <w:rsid w:val="008A7E3C"/>
    <w:rsid w:val="008B2567"/>
    <w:rsid w:val="008B7EA5"/>
    <w:rsid w:val="008C0FFA"/>
    <w:rsid w:val="008C10B1"/>
    <w:rsid w:val="008D09BE"/>
    <w:rsid w:val="008D24E0"/>
    <w:rsid w:val="008D3589"/>
    <w:rsid w:val="008D4836"/>
    <w:rsid w:val="008D7904"/>
    <w:rsid w:val="008E1524"/>
    <w:rsid w:val="008E3105"/>
    <w:rsid w:val="008E3A41"/>
    <w:rsid w:val="008E5BBC"/>
    <w:rsid w:val="008F1CD4"/>
    <w:rsid w:val="008F2A06"/>
    <w:rsid w:val="008F4D99"/>
    <w:rsid w:val="008F621C"/>
    <w:rsid w:val="008F71AE"/>
    <w:rsid w:val="00903116"/>
    <w:rsid w:val="00906D47"/>
    <w:rsid w:val="009101F9"/>
    <w:rsid w:val="00910A8E"/>
    <w:rsid w:val="00912784"/>
    <w:rsid w:val="00912D26"/>
    <w:rsid w:val="0091475E"/>
    <w:rsid w:val="00923090"/>
    <w:rsid w:val="00924292"/>
    <w:rsid w:val="0092477A"/>
    <w:rsid w:val="0092618A"/>
    <w:rsid w:val="00933CB3"/>
    <w:rsid w:val="009347ED"/>
    <w:rsid w:val="00934D00"/>
    <w:rsid w:val="00941164"/>
    <w:rsid w:val="00942557"/>
    <w:rsid w:val="009436A7"/>
    <w:rsid w:val="00946657"/>
    <w:rsid w:val="00952804"/>
    <w:rsid w:val="00955398"/>
    <w:rsid w:val="00957475"/>
    <w:rsid w:val="00961406"/>
    <w:rsid w:val="009633F6"/>
    <w:rsid w:val="009659FA"/>
    <w:rsid w:val="0097638D"/>
    <w:rsid w:val="00976E0A"/>
    <w:rsid w:val="009823AA"/>
    <w:rsid w:val="00991B72"/>
    <w:rsid w:val="00991BDE"/>
    <w:rsid w:val="00991C34"/>
    <w:rsid w:val="0099290A"/>
    <w:rsid w:val="009944F1"/>
    <w:rsid w:val="009945E3"/>
    <w:rsid w:val="00997359"/>
    <w:rsid w:val="009A23B0"/>
    <w:rsid w:val="009A2EEA"/>
    <w:rsid w:val="009A30DC"/>
    <w:rsid w:val="009A5EEE"/>
    <w:rsid w:val="009A78A9"/>
    <w:rsid w:val="009A7B29"/>
    <w:rsid w:val="009B2E9F"/>
    <w:rsid w:val="009B3F65"/>
    <w:rsid w:val="009B5BCE"/>
    <w:rsid w:val="009B7197"/>
    <w:rsid w:val="009C1B73"/>
    <w:rsid w:val="009C42CB"/>
    <w:rsid w:val="009C7A4F"/>
    <w:rsid w:val="009D2E35"/>
    <w:rsid w:val="009D41C2"/>
    <w:rsid w:val="009D73BC"/>
    <w:rsid w:val="009E028B"/>
    <w:rsid w:val="009E282F"/>
    <w:rsid w:val="009E50EC"/>
    <w:rsid w:val="009E5FA0"/>
    <w:rsid w:val="009E6550"/>
    <w:rsid w:val="009F025B"/>
    <w:rsid w:val="009F084A"/>
    <w:rsid w:val="009F2398"/>
    <w:rsid w:val="009F3C5B"/>
    <w:rsid w:val="009F4BA3"/>
    <w:rsid w:val="009F5638"/>
    <w:rsid w:val="00A02449"/>
    <w:rsid w:val="00A02AD6"/>
    <w:rsid w:val="00A02FEA"/>
    <w:rsid w:val="00A069B6"/>
    <w:rsid w:val="00A0731D"/>
    <w:rsid w:val="00A12C5E"/>
    <w:rsid w:val="00A144C9"/>
    <w:rsid w:val="00A15BBD"/>
    <w:rsid w:val="00A15CAA"/>
    <w:rsid w:val="00A17678"/>
    <w:rsid w:val="00A20A67"/>
    <w:rsid w:val="00A239CA"/>
    <w:rsid w:val="00A3234C"/>
    <w:rsid w:val="00A3331D"/>
    <w:rsid w:val="00A47A51"/>
    <w:rsid w:val="00A52B3F"/>
    <w:rsid w:val="00A552A4"/>
    <w:rsid w:val="00A56820"/>
    <w:rsid w:val="00A569D3"/>
    <w:rsid w:val="00A70D45"/>
    <w:rsid w:val="00A75AB2"/>
    <w:rsid w:val="00A76AA2"/>
    <w:rsid w:val="00A770DD"/>
    <w:rsid w:val="00A778C3"/>
    <w:rsid w:val="00A869AC"/>
    <w:rsid w:val="00A86BF8"/>
    <w:rsid w:val="00A94550"/>
    <w:rsid w:val="00AA4306"/>
    <w:rsid w:val="00AB17F5"/>
    <w:rsid w:val="00AB22BA"/>
    <w:rsid w:val="00AB2AA8"/>
    <w:rsid w:val="00AB40D1"/>
    <w:rsid w:val="00AC016A"/>
    <w:rsid w:val="00AD1F13"/>
    <w:rsid w:val="00AD2E35"/>
    <w:rsid w:val="00AE14AD"/>
    <w:rsid w:val="00AF32E9"/>
    <w:rsid w:val="00AF3B2F"/>
    <w:rsid w:val="00B04A67"/>
    <w:rsid w:val="00B06638"/>
    <w:rsid w:val="00B1348F"/>
    <w:rsid w:val="00B1501F"/>
    <w:rsid w:val="00B24AFE"/>
    <w:rsid w:val="00B26C88"/>
    <w:rsid w:val="00B272F6"/>
    <w:rsid w:val="00B3287F"/>
    <w:rsid w:val="00B35A4D"/>
    <w:rsid w:val="00B36958"/>
    <w:rsid w:val="00B429E8"/>
    <w:rsid w:val="00B45CAE"/>
    <w:rsid w:val="00B472A7"/>
    <w:rsid w:val="00B52FFD"/>
    <w:rsid w:val="00B54CEC"/>
    <w:rsid w:val="00B558DE"/>
    <w:rsid w:val="00B55FD5"/>
    <w:rsid w:val="00B57DEF"/>
    <w:rsid w:val="00B64A04"/>
    <w:rsid w:val="00B64CCC"/>
    <w:rsid w:val="00B64F25"/>
    <w:rsid w:val="00B65105"/>
    <w:rsid w:val="00B6553C"/>
    <w:rsid w:val="00B66B8E"/>
    <w:rsid w:val="00B6733D"/>
    <w:rsid w:val="00B67836"/>
    <w:rsid w:val="00B7768F"/>
    <w:rsid w:val="00B81726"/>
    <w:rsid w:val="00B83600"/>
    <w:rsid w:val="00B83979"/>
    <w:rsid w:val="00B83DDE"/>
    <w:rsid w:val="00B84CB4"/>
    <w:rsid w:val="00B85814"/>
    <w:rsid w:val="00B86C1A"/>
    <w:rsid w:val="00B87641"/>
    <w:rsid w:val="00B91755"/>
    <w:rsid w:val="00B93FC8"/>
    <w:rsid w:val="00B9474C"/>
    <w:rsid w:val="00B97E10"/>
    <w:rsid w:val="00BA1C77"/>
    <w:rsid w:val="00BA4DFB"/>
    <w:rsid w:val="00BA7D91"/>
    <w:rsid w:val="00BB0015"/>
    <w:rsid w:val="00BB5F68"/>
    <w:rsid w:val="00BC27AE"/>
    <w:rsid w:val="00BC7E19"/>
    <w:rsid w:val="00BD14AC"/>
    <w:rsid w:val="00BE5F9D"/>
    <w:rsid w:val="00BE765A"/>
    <w:rsid w:val="00BF459C"/>
    <w:rsid w:val="00C023DC"/>
    <w:rsid w:val="00C02E02"/>
    <w:rsid w:val="00C10182"/>
    <w:rsid w:val="00C118EE"/>
    <w:rsid w:val="00C23A3D"/>
    <w:rsid w:val="00C37BA4"/>
    <w:rsid w:val="00C44D58"/>
    <w:rsid w:val="00C51804"/>
    <w:rsid w:val="00C57EDF"/>
    <w:rsid w:val="00C61D6C"/>
    <w:rsid w:val="00C632AD"/>
    <w:rsid w:val="00C741A3"/>
    <w:rsid w:val="00C77231"/>
    <w:rsid w:val="00C77E82"/>
    <w:rsid w:val="00C77F55"/>
    <w:rsid w:val="00C84D01"/>
    <w:rsid w:val="00C8677E"/>
    <w:rsid w:val="00C93F04"/>
    <w:rsid w:val="00C94D9B"/>
    <w:rsid w:val="00CA3046"/>
    <w:rsid w:val="00CA41BA"/>
    <w:rsid w:val="00CA5F8B"/>
    <w:rsid w:val="00CA61A5"/>
    <w:rsid w:val="00CB1451"/>
    <w:rsid w:val="00CB2667"/>
    <w:rsid w:val="00CB4375"/>
    <w:rsid w:val="00CB55DA"/>
    <w:rsid w:val="00CB582A"/>
    <w:rsid w:val="00CC4BA8"/>
    <w:rsid w:val="00CD5837"/>
    <w:rsid w:val="00CE1C25"/>
    <w:rsid w:val="00CE3AE0"/>
    <w:rsid w:val="00CF2C39"/>
    <w:rsid w:val="00CF499E"/>
    <w:rsid w:val="00CF5104"/>
    <w:rsid w:val="00D0099B"/>
    <w:rsid w:val="00D02435"/>
    <w:rsid w:val="00D03594"/>
    <w:rsid w:val="00D05B7E"/>
    <w:rsid w:val="00D138C3"/>
    <w:rsid w:val="00D16903"/>
    <w:rsid w:val="00D209FE"/>
    <w:rsid w:val="00D23FAA"/>
    <w:rsid w:val="00D2796B"/>
    <w:rsid w:val="00D304D0"/>
    <w:rsid w:val="00D41BAC"/>
    <w:rsid w:val="00D43411"/>
    <w:rsid w:val="00D541AB"/>
    <w:rsid w:val="00D542A0"/>
    <w:rsid w:val="00D6016F"/>
    <w:rsid w:val="00D71601"/>
    <w:rsid w:val="00D758BB"/>
    <w:rsid w:val="00D91437"/>
    <w:rsid w:val="00D922AA"/>
    <w:rsid w:val="00D952DA"/>
    <w:rsid w:val="00DA2C20"/>
    <w:rsid w:val="00DA2C88"/>
    <w:rsid w:val="00DA309C"/>
    <w:rsid w:val="00DA3A0B"/>
    <w:rsid w:val="00DA4B51"/>
    <w:rsid w:val="00DA4CFC"/>
    <w:rsid w:val="00DA5898"/>
    <w:rsid w:val="00DA5904"/>
    <w:rsid w:val="00DA74D0"/>
    <w:rsid w:val="00DB1F4E"/>
    <w:rsid w:val="00DB36A3"/>
    <w:rsid w:val="00DB6FAA"/>
    <w:rsid w:val="00DC1162"/>
    <w:rsid w:val="00DD45B6"/>
    <w:rsid w:val="00DD5D06"/>
    <w:rsid w:val="00DD7B11"/>
    <w:rsid w:val="00DE0E1B"/>
    <w:rsid w:val="00DF2021"/>
    <w:rsid w:val="00DF2A55"/>
    <w:rsid w:val="00DF59E7"/>
    <w:rsid w:val="00DF6AE8"/>
    <w:rsid w:val="00DF7840"/>
    <w:rsid w:val="00E00105"/>
    <w:rsid w:val="00E21BF9"/>
    <w:rsid w:val="00E21E72"/>
    <w:rsid w:val="00E237FB"/>
    <w:rsid w:val="00E242D8"/>
    <w:rsid w:val="00E253EA"/>
    <w:rsid w:val="00E35914"/>
    <w:rsid w:val="00E36E0A"/>
    <w:rsid w:val="00E44C57"/>
    <w:rsid w:val="00E452E4"/>
    <w:rsid w:val="00E45C10"/>
    <w:rsid w:val="00E465BC"/>
    <w:rsid w:val="00E46D4A"/>
    <w:rsid w:val="00E52AF8"/>
    <w:rsid w:val="00E56FCE"/>
    <w:rsid w:val="00E57A15"/>
    <w:rsid w:val="00E60961"/>
    <w:rsid w:val="00E65C38"/>
    <w:rsid w:val="00E6602D"/>
    <w:rsid w:val="00E66DE0"/>
    <w:rsid w:val="00E67F8F"/>
    <w:rsid w:val="00E76FE1"/>
    <w:rsid w:val="00E83FB4"/>
    <w:rsid w:val="00E84513"/>
    <w:rsid w:val="00E84BB2"/>
    <w:rsid w:val="00E85E74"/>
    <w:rsid w:val="00E87918"/>
    <w:rsid w:val="00E91A87"/>
    <w:rsid w:val="00E931D5"/>
    <w:rsid w:val="00E94F41"/>
    <w:rsid w:val="00E95693"/>
    <w:rsid w:val="00EA3319"/>
    <w:rsid w:val="00EA52D5"/>
    <w:rsid w:val="00EA5C25"/>
    <w:rsid w:val="00EA67B6"/>
    <w:rsid w:val="00EB1AB1"/>
    <w:rsid w:val="00EB296C"/>
    <w:rsid w:val="00EB2D41"/>
    <w:rsid w:val="00EB71D7"/>
    <w:rsid w:val="00EB7737"/>
    <w:rsid w:val="00EC0A39"/>
    <w:rsid w:val="00EC7547"/>
    <w:rsid w:val="00EC78EE"/>
    <w:rsid w:val="00ED08C6"/>
    <w:rsid w:val="00ED4824"/>
    <w:rsid w:val="00EE7D99"/>
    <w:rsid w:val="00EF0C4B"/>
    <w:rsid w:val="00EF6CAA"/>
    <w:rsid w:val="00EF75BF"/>
    <w:rsid w:val="00F06052"/>
    <w:rsid w:val="00F070C8"/>
    <w:rsid w:val="00F1014A"/>
    <w:rsid w:val="00F10725"/>
    <w:rsid w:val="00F126D8"/>
    <w:rsid w:val="00F128D5"/>
    <w:rsid w:val="00F1411D"/>
    <w:rsid w:val="00F22239"/>
    <w:rsid w:val="00F24CE8"/>
    <w:rsid w:val="00F31524"/>
    <w:rsid w:val="00F3306B"/>
    <w:rsid w:val="00F37487"/>
    <w:rsid w:val="00F46A0B"/>
    <w:rsid w:val="00F46C38"/>
    <w:rsid w:val="00F46FD9"/>
    <w:rsid w:val="00F47C30"/>
    <w:rsid w:val="00F50CAE"/>
    <w:rsid w:val="00F515D6"/>
    <w:rsid w:val="00F53608"/>
    <w:rsid w:val="00F54678"/>
    <w:rsid w:val="00F54B3F"/>
    <w:rsid w:val="00F60354"/>
    <w:rsid w:val="00F639A4"/>
    <w:rsid w:val="00F67808"/>
    <w:rsid w:val="00F76995"/>
    <w:rsid w:val="00F85208"/>
    <w:rsid w:val="00F853D5"/>
    <w:rsid w:val="00F93E79"/>
    <w:rsid w:val="00F95E7C"/>
    <w:rsid w:val="00FA1347"/>
    <w:rsid w:val="00FA1AC3"/>
    <w:rsid w:val="00FA2D64"/>
    <w:rsid w:val="00FA3157"/>
    <w:rsid w:val="00FA3BD9"/>
    <w:rsid w:val="00FA400E"/>
    <w:rsid w:val="00FA4B8E"/>
    <w:rsid w:val="00FB13D1"/>
    <w:rsid w:val="00FB3AA1"/>
    <w:rsid w:val="00FC0582"/>
    <w:rsid w:val="00FC71D4"/>
    <w:rsid w:val="00FD106F"/>
    <w:rsid w:val="00FD3037"/>
    <w:rsid w:val="00FD4A22"/>
    <w:rsid w:val="00FE2684"/>
    <w:rsid w:val="00FE6AA6"/>
    <w:rsid w:val="00FF0F87"/>
    <w:rsid w:val="00FF14E7"/>
    <w:rsid w:val="00FF305E"/>
    <w:rsid w:val="00FF43B6"/>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672FD91"/>
  <w15:docId w15:val="{B593C801-981A-46AA-AEA8-4CB4CB0FD2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hu-H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rsid w:val="00587070"/>
    <w:pPr>
      <w:spacing w:after="0" w:line="240" w:lineRule="auto"/>
    </w:pPr>
    <w:rPr>
      <w:rFonts w:ascii="Times New Roman" w:eastAsia="Times New Roman" w:hAnsi="Times New Roman" w:cs="Times New Roman"/>
      <w:sz w:val="24"/>
      <w:szCs w:val="24"/>
      <w:lang w:eastAsia="hu-HU"/>
    </w:rPr>
  </w:style>
  <w:style w:type="paragraph" w:styleId="Cmsor1">
    <w:name w:val="heading 1"/>
    <w:basedOn w:val="Norml"/>
    <w:next w:val="Firstparagraph"/>
    <w:link w:val="Cmsor1Char"/>
    <w:uiPriority w:val="9"/>
    <w:qFormat/>
    <w:rsid w:val="00690423"/>
    <w:pPr>
      <w:keepNext/>
      <w:keepLines/>
      <w:numPr>
        <w:numId w:val="1"/>
      </w:numPr>
      <w:spacing w:before="720" w:after="480" w:line="360" w:lineRule="auto"/>
      <w:jc w:val="both"/>
      <w:outlineLvl w:val="0"/>
    </w:pPr>
    <w:rPr>
      <w:rFonts w:eastAsiaTheme="majorEastAsia" w:cstheme="majorBidi"/>
      <w:b/>
      <w:color w:val="000000" w:themeColor="text1"/>
      <w:sz w:val="28"/>
      <w:szCs w:val="32"/>
      <w:lang w:eastAsia="en-US"/>
    </w:rPr>
  </w:style>
  <w:style w:type="paragraph" w:styleId="Cmsor2">
    <w:name w:val="heading 2"/>
    <w:basedOn w:val="Norml"/>
    <w:next w:val="Firstparagraph"/>
    <w:link w:val="Cmsor2Char"/>
    <w:uiPriority w:val="9"/>
    <w:unhideWhenUsed/>
    <w:qFormat/>
    <w:rsid w:val="00690423"/>
    <w:pPr>
      <w:keepNext/>
      <w:keepLines/>
      <w:numPr>
        <w:ilvl w:val="1"/>
        <w:numId w:val="1"/>
      </w:numPr>
      <w:spacing w:before="480" w:after="240" w:line="360" w:lineRule="auto"/>
      <w:jc w:val="both"/>
      <w:outlineLvl w:val="1"/>
    </w:pPr>
    <w:rPr>
      <w:rFonts w:eastAsiaTheme="majorEastAsia" w:cstheme="majorBidi"/>
      <w:b/>
      <w:color w:val="000000" w:themeColor="text1"/>
      <w:szCs w:val="26"/>
      <w:lang w:eastAsia="en-US"/>
    </w:rPr>
  </w:style>
  <w:style w:type="paragraph" w:styleId="Cmsor3">
    <w:name w:val="heading 3"/>
    <w:basedOn w:val="Norml"/>
    <w:next w:val="Firstparagraph"/>
    <w:link w:val="Cmsor3Char"/>
    <w:uiPriority w:val="9"/>
    <w:unhideWhenUsed/>
    <w:qFormat/>
    <w:rsid w:val="00690423"/>
    <w:pPr>
      <w:keepNext/>
      <w:keepLines/>
      <w:numPr>
        <w:ilvl w:val="2"/>
        <w:numId w:val="1"/>
      </w:numPr>
      <w:spacing w:before="480" w:after="240" w:line="360" w:lineRule="auto"/>
      <w:jc w:val="both"/>
      <w:outlineLvl w:val="2"/>
    </w:pPr>
    <w:rPr>
      <w:rFonts w:eastAsiaTheme="majorEastAsia" w:cstheme="majorBidi"/>
      <w:b/>
      <w:color w:val="000000" w:themeColor="text1"/>
      <w:lang w:eastAsia="en-US"/>
    </w:rPr>
  </w:style>
  <w:style w:type="paragraph" w:styleId="Cmsor4">
    <w:name w:val="heading 4"/>
    <w:basedOn w:val="Cmsor3"/>
    <w:next w:val="Firstparagraph"/>
    <w:link w:val="Cmsor4Char"/>
    <w:uiPriority w:val="9"/>
    <w:unhideWhenUsed/>
    <w:qFormat/>
    <w:rsid w:val="00690423"/>
    <w:pPr>
      <w:numPr>
        <w:ilvl w:val="3"/>
      </w:numPr>
      <w:spacing w:before="40"/>
      <w:outlineLvl w:val="3"/>
    </w:pPr>
    <w:rPr>
      <w:iCs/>
    </w:rPr>
  </w:style>
  <w:style w:type="character" w:default="1" w:styleId="Bekezdsalapbettpusa">
    <w:name w:val="Default Paragraph Font"/>
    <w:uiPriority w:val="1"/>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character" w:customStyle="1" w:styleId="Cmsor1Char">
    <w:name w:val="Címsor 1 Char"/>
    <w:basedOn w:val="Bekezdsalapbettpusa"/>
    <w:link w:val="Cmsor1"/>
    <w:uiPriority w:val="9"/>
    <w:rsid w:val="00690423"/>
    <w:rPr>
      <w:rFonts w:ascii="Times New Roman" w:eastAsiaTheme="majorEastAsia" w:hAnsi="Times New Roman" w:cstheme="majorBidi"/>
      <w:b/>
      <w:color w:val="000000" w:themeColor="text1"/>
      <w:sz w:val="28"/>
      <w:szCs w:val="32"/>
    </w:rPr>
  </w:style>
  <w:style w:type="character" w:customStyle="1" w:styleId="Cmsor2Char">
    <w:name w:val="Címsor 2 Char"/>
    <w:basedOn w:val="Bekezdsalapbettpusa"/>
    <w:link w:val="Cmsor2"/>
    <w:uiPriority w:val="9"/>
    <w:rsid w:val="00690423"/>
    <w:rPr>
      <w:rFonts w:ascii="Times New Roman" w:eastAsiaTheme="majorEastAsia" w:hAnsi="Times New Roman" w:cstheme="majorBidi"/>
      <w:b/>
      <w:color w:val="000000" w:themeColor="text1"/>
      <w:sz w:val="24"/>
      <w:szCs w:val="26"/>
    </w:rPr>
  </w:style>
  <w:style w:type="character" w:customStyle="1" w:styleId="Cmsor3Char">
    <w:name w:val="Címsor 3 Char"/>
    <w:basedOn w:val="Bekezdsalapbettpusa"/>
    <w:link w:val="Cmsor3"/>
    <w:uiPriority w:val="9"/>
    <w:rsid w:val="00690423"/>
    <w:rPr>
      <w:rFonts w:ascii="Times New Roman" w:eastAsiaTheme="majorEastAsia" w:hAnsi="Times New Roman" w:cstheme="majorBidi"/>
      <w:b/>
      <w:color w:val="000000" w:themeColor="text1"/>
      <w:sz w:val="24"/>
      <w:szCs w:val="24"/>
    </w:rPr>
  </w:style>
  <w:style w:type="paragraph" w:styleId="llb">
    <w:name w:val="footer"/>
    <w:basedOn w:val="Norml"/>
    <w:link w:val="llbChar"/>
    <w:uiPriority w:val="99"/>
    <w:unhideWhenUsed/>
    <w:rsid w:val="003101D0"/>
    <w:pPr>
      <w:tabs>
        <w:tab w:val="center" w:pos="4536"/>
        <w:tab w:val="right" w:pos="9072"/>
      </w:tabs>
      <w:ind w:firstLine="567"/>
      <w:jc w:val="both"/>
    </w:pPr>
    <w:rPr>
      <w:rFonts w:eastAsiaTheme="minorHAnsi" w:cstheme="minorHAnsi"/>
      <w:szCs w:val="22"/>
      <w:lang w:eastAsia="en-US"/>
    </w:rPr>
  </w:style>
  <w:style w:type="character" w:customStyle="1" w:styleId="llbChar">
    <w:name w:val="Élőláb Char"/>
    <w:basedOn w:val="Bekezdsalapbettpusa"/>
    <w:link w:val="llb"/>
    <w:uiPriority w:val="99"/>
    <w:rsid w:val="003101D0"/>
    <w:rPr>
      <w:rFonts w:cstheme="minorHAnsi"/>
    </w:rPr>
  </w:style>
  <w:style w:type="paragraph" w:styleId="Kpalrs">
    <w:name w:val="caption"/>
    <w:basedOn w:val="Norml"/>
    <w:next w:val="Norml"/>
    <w:uiPriority w:val="35"/>
    <w:unhideWhenUsed/>
    <w:qFormat/>
    <w:rsid w:val="00883C24"/>
    <w:pPr>
      <w:spacing w:after="200"/>
      <w:ind w:firstLine="567"/>
      <w:jc w:val="center"/>
    </w:pPr>
    <w:rPr>
      <w:rFonts w:eastAsiaTheme="minorHAnsi" w:cstheme="minorHAnsi"/>
      <w:i/>
      <w:iCs/>
      <w:lang w:eastAsia="en-US"/>
    </w:rPr>
  </w:style>
  <w:style w:type="paragraph" w:styleId="lfej">
    <w:name w:val="header"/>
    <w:basedOn w:val="Norml"/>
    <w:link w:val="lfejChar"/>
    <w:uiPriority w:val="99"/>
    <w:unhideWhenUsed/>
    <w:rsid w:val="003101D0"/>
    <w:pPr>
      <w:tabs>
        <w:tab w:val="center" w:pos="4536"/>
        <w:tab w:val="right" w:pos="9072"/>
      </w:tabs>
      <w:ind w:firstLine="567"/>
      <w:jc w:val="both"/>
    </w:pPr>
    <w:rPr>
      <w:rFonts w:eastAsiaTheme="minorHAnsi" w:cstheme="minorBidi"/>
      <w:szCs w:val="22"/>
      <w:lang w:eastAsia="en-US"/>
    </w:rPr>
  </w:style>
  <w:style w:type="character" w:customStyle="1" w:styleId="lfejChar">
    <w:name w:val="Élőfej Char"/>
    <w:basedOn w:val="Bekezdsalapbettpusa"/>
    <w:link w:val="lfej"/>
    <w:uiPriority w:val="99"/>
    <w:rsid w:val="003101D0"/>
  </w:style>
  <w:style w:type="paragraph" w:styleId="TJ1">
    <w:name w:val="toc 1"/>
    <w:basedOn w:val="Norml"/>
    <w:next w:val="Norml"/>
    <w:link w:val="TJ1Char"/>
    <w:autoRedefine/>
    <w:uiPriority w:val="39"/>
    <w:unhideWhenUsed/>
    <w:rsid w:val="00D922AA"/>
    <w:pPr>
      <w:tabs>
        <w:tab w:val="left" w:pos="567"/>
        <w:tab w:val="right" w:leader="dot" w:pos="8503"/>
      </w:tabs>
      <w:spacing w:before="120" w:after="120" w:line="360" w:lineRule="auto"/>
      <w:jc w:val="both"/>
    </w:pPr>
    <w:rPr>
      <w:rFonts w:eastAsiaTheme="minorHAnsi" w:cstheme="minorHAnsi"/>
      <w:b/>
      <w:bCs/>
      <w:szCs w:val="20"/>
      <w:lang w:eastAsia="en-US"/>
    </w:rPr>
  </w:style>
  <w:style w:type="paragraph" w:styleId="TJ2">
    <w:name w:val="toc 2"/>
    <w:basedOn w:val="Norml"/>
    <w:next w:val="Norml"/>
    <w:autoRedefine/>
    <w:uiPriority w:val="39"/>
    <w:unhideWhenUsed/>
    <w:rsid w:val="00867010"/>
    <w:pPr>
      <w:tabs>
        <w:tab w:val="left" w:pos="788"/>
        <w:tab w:val="right" w:leader="dot" w:pos="9016"/>
      </w:tabs>
      <w:spacing w:line="360" w:lineRule="auto"/>
      <w:ind w:left="221"/>
      <w:jc w:val="both"/>
    </w:pPr>
    <w:rPr>
      <w:rFonts w:eastAsiaTheme="minorHAnsi" w:cstheme="minorHAnsi"/>
      <w:szCs w:val="20"/>
      <w:lang w:eastAsia="en-US"/>
    </w:rPr>
  </w:style>
  <w:style w:type="paragraph" w:styleId="TJ3">
    <w:name w:val="toc 3"/>
    <w:basedOn w:val="Norml"/>
    <w:next w:val="Norml"/>
    <w:autoRedefine/>
    <w:uiPriority w:val="39"/>
    <w:unhideWhenUsed/>
    <w:qFormat/>
    <w:rsid w:val="00D922AA"/>
    <w:pPr>
      <w:tabs>
        <w:tab w:val="left" w:pos="1276"/>
        <w:tab w:val="right" w:leader="dot" w:pos="9016"/>
      </w:tabs>
      <w:spacing w:line="360" w:lineRule="auto"/>
      <w:ind w:left="442"/>
      <w:jc w:val="both"/>
    </w:pPr>
    <w:rPr>
      <w:rFonts w:eastAsiaTheme="minorHAnsi"/>
      <w:iCs/>
      <w:szCs w:val="20"/>
      <w:lang w:eastAsia="en-US"/>
    </w:rPr>
  </w:style>
  <w:style w:type="character" w:styleId="Hiperhivatkozs">
    <w:name w:val="Hyperlink"/>
    <w:basedOn w:val="Bekezdsalapbettpusa"/>
    <w:uiPriority w:val="99"/>
    <w:unhideWhenUsed/>
    <w:rsid w:val="00FD106F"/>
    <w:rPr>
      <w:color w:val="0563C1" w:themeColor="hyperlink"/>
      <w:u w:val="single"/>
    </w:rPr>
  </w:style>
  <w:style w:type="paragraph" w:styleId="TJ4">
    <w:name w:val="toc 4"/>
    <w:basedOn w:val="Norml"/>
    <w:next w:val="Norml"/>
    <w:autoRedefine/>
    <w:uiPriority w:val="39"/>
    <w:unhideWhenUsed/>
    <w:rsid w:val="00337F97"/>
    <w:pPr>
      <w:tabs>
        <w:tab w:val="left" w:pos="1560"/>
        <w:tab w:val="right" w:leader="dot" w:pos="9016"/>
      </w:tabs>
      <w:spacing w:line="360" w:lineRule="auto"/>
      <w:ind w:left="658"/>
      <w:jc w:val="both"/>
    </w:pPr>
    <w:rPr>
      <w:rFonts w:eastAsiaTheme="minorHAnsi" w:cstheme="minorHAnsi"/>
      <w:szCs w:val="18"/>
      <w:lang w:eastAsia="en-US"/>
    </w:rPr>
  </w:style>
  <w:style w:type="paragraph" w:styleId="TJ5">
    <w:name w:val="toc 5"/>
    <w:basedOn w:val="Norml"/>
    <w:next w:val="Norml"/>
    <w:autoRedefine/>
    <w:uiPriority w:val="39"/>
    <w:unhideWhenUsed/>
    <w:rsid w:val="002905E4"/>
    <w:pPr>
      <w:spacing w:line="360" w:lineRule="auto"/>
      <w:ind w:left="880" w:firstLine="567"/>
      <w:jc w:val="both"/>
    </w:pPr>
    <w:rPr>
      <w:rFonts w:eastAsiaTheme="minorHAnsi" w:cstheme="minorHAnsi"/>
      <w:sz w:val="18"/>
      <w:szCs w:val="18"/>
      <w:lang w:eastAsia="en-US"/>
    </w:rPr>
  </w:style>
  <w:style w:type="paragraph" w:styleId="TJ6">
    <w:name w:val="toc 6"/>
    <w:basedOn w:val="Norml"/>
    <w:next w:val="Norml"/>
    <w:autoRedefine/>
    <w:uiPriority w:val="39"/>
    <w:unhideWhenUsed/>
    <w:rsid w:val="002905E4"/>
    <w:pPr>
      <w:spacing w:line="360" w:lineRule="auto"/>
      <w:ind w:left="1100" w:firstLine="567"/>
      <w:jc w:val="both"/>
    </w:pPr>
    <w:rPr>
      <w:rFonts w:eastAsiaTheme="minorHAnsi" w:cstheme="minorHAnsi"/>
      <w:sz w:val="18"/>
      <w:szCs w:val="18"/>
      <w:lang w:eastAsia="en-US"/>
    </w:rPr>
  </w:style>
  <w:style w:type="paragraph" w:styleId="TJ7">
    <w:name w:val="toc 7"/>
    <w:basedOn w:val="Norml"/>
    <w:next w:val="Norml"/>
    <w:autoRedefine/>
    <w:uiPriority w:val="39"/>
    <w:unhideWhenUsed/>
    <w:rsid w:val="002905E4"/>
    <w:pPr>
      <w:spacing w:line="360" w:lineRule="auto"/>
      <w:ind w:left="1320" w:firstLine="567"/>
      <w:jc w:val="both"/>
    </w:pPr>
    <w:rPr>
      <w:rFonts w:eastAsiaTheme="minorHAnsi" w:cstheme="minorHAnsi"/>
      <w:sz w:val="18"/>
      <w:szCs w:val="18"/>
      <w:lang w:eastAsia="en-US"/>
    </w:rPr>
  </w:style>
  <w:style w:type="paragraph" w:styleId="TJ8">
    <w:name w:val="toc 8"/>
    <w:basedOn w:val="Norml"/>
    <w:next w:val="Norml"/>
    <w:autoRedefine/>
    <w:uiPriority w:val="39"/>
    <w:unhideWhenUsed/>
    <w:rsid w:val="002905E4"/>
    <w:pPr>
      <w:spacing w:line="360" w:lineRule="auto"/>
      <w:ind w:left="1540" w:firstLine="567"/>
      <w:jc w:val="both"/>
    </w:pPr>
    <w:rPr>
      <w:rFonts w:eastAsiaTheme="minorHAnsi" w:cstheme="minorHAnsi"/>
      <w:sz w:val="18"/>
      <w:szCs w:val="18"/>
      <w:lang w:eastAsia="en-US"/>
    </w:rPr>
  </w:style>
  <w:style w:type="paragraph" w:styleId="TJ9">
    <w:name w:val="toc 9"/>
    <w:basedOn w:val="Norml"/>
    <w:next w:val="Norml"/>
    <w:autoRedefine/>
    <w:uiPriority w:val="39"/>
    <w:unhideWhenUsed/>
    <w:rsid w:val="002905E4"/>
    <w:pPr>
      <w:spacing w:line="360" w:lineRule="auto"/>
      <w:ind w:left="1760" w:firstLine="567"/>
      <w:jc w:val="both"/>
    </w:pPr>
    <w:rPr>
      <w:rFonts w:eastAsiaTheme="minorHAnsi" w:cstheme="minorHAnsi"/>
      <w:sz w:val="18"/>
      <w:szCs w:val="18"/>
      <w:lang w:eastAsia="en-US"/>
    </w:rPr>
  </w:style>
  <w:style w:type="paragraph" w:styleId="Irodalomjegyzk">
    <w:name w:val="Bibliography"/>
    <w:basedOn w:val="Norml"/>
    <w:next w:val="Norml"/>
    <w:autoRedefine/>
    <w:uiPriority w:val="37"/>
    <w:unhideWhenUsed/>
    <w:rsid w:val="00FA400E"/>
    <w:pPr>
      <w:spacing w:line="360" w:lineRule="auto"/>
    </w:pPr>
    <w:rPr>
      <w:rFonts w:eastAsiaTheme="minorHAnsi" w:cstheme="minorBidi"/>
      <w:szCs w:val="22"/>
      <w:lang w:eastAsia="en-US"/>
    </w:rPr>
  </w:style>
  <w:style w:type="paragraph" w:styleId="Listaszerbekezds">
    <w:name w:val="List Paragraph"/>
    <w:basedOn w:val="Norml"/>
    <w:uiPriority w:val="34"/>
    <w:qFormat/>
    <w:rsid w:val="00367924"/>
    <w:pPr>
      <w:numPr>
        <w:numId w:val="15"/>
      </w:numPr>
      <w:spacing w:line="360" w:lineRule="auto"/>
      <w:contextualSpacing/>
      <w:jc w:val="both"/>
    </w:pPr>
    <w:rPr>
      <w:rFonts w:eastAsiaTheme="minorHAnsi" w:cstheme="minorBidi"/>
      <w:szCs w:val="22"/>
      <w:lang w:eastAsia="en-US"/>
    </w:rPr>
  </w:style>
  <w:style w:type="character" w:styleId="Helyrzszveg">
    <w:name w:val="Placeholder Text"/>
    <w:basedOn w:val="Bekezdsalapbettpusa"/>
    <w:uiPriority w:val="99"/>
    <w:semiHidden/>
    <w:rsid w:val="004F5C1D"/>
    <w:rPr>
      <w:color w:val="808080"/>
    </w:rPr>
  </w:style>
  <w:style w:type="paragraph" w:styleId="brajegyzk">
    <w:name w:val="table of figures"/>
    <w:basedOn w:val="Norml"/>
    <w:next w:val="Norml"/>
    <w:uiPriority w:val="99"/>
    <w:unhideWhenUsed/>
    <w:rsid w:val="00B36958"/>
    <w:pPr>
      <w:spacing w:line="360" w:lineRule="auto"/>
      <w:ind w:left="480" w:hanging="480"/>
    </w:pPr>
    <w:rPr>
      <w:rFonts w:asciiTheme="minorHAnsi" w:eastAsiaTheme="minorHAnsi" w:hAnsiTheme="minorHAnsi" w:cstheme="minorHAnsi"/>
      <w:smallCaps/>
      <w:sz w:val="20"/>
      <w:szCs w:val="20"/>
      <w:lang w:eastAsia="en-US"/>
    </w:rPr>
  </w:style>
  <w:style w:type="paragraph" w:styleId="Nincstrkz">
    <w:name w:val="No Spacing"/>
    <w:uiPriority w:val="1"/>
    <w:qFormat/>
    <w:rsid w:val="00AB2AA8"/>
    <w:pPr>
      <w:spacing w:after="0" w:line="240" w:lineRule="auto"/>
    </w:pPr>
    <w:rPr>
      <w:rFonts w:ascii="Times New Roman" w:hAnsi="Times New Roman"/>
      <w:sz w:val="24"/>
    </w:rPr>
  </w:style>
  <w:style w:type="paragraph" w:styleId="Cm">
    <w:name w:val="Title"/>
    <w:basedOn w:val="Norml"/>
    <w:next w:val="Norml"/>
    <w:link w:val="CmChar"/>
    <w:uiPriority w:val="10"/>
    <w:qFormat/>
    <w:rsid w:val="00674F6E"/>
    <w:pPr>
      <w:pageBreakBefore/>
      <w:spacing w:after="360"/>
      <w:contextualSpacing/>
      <w:jc w:val="center"/>
    </w:pPr>
    <w:rPr>
      <w:rFonts w:eastAsiaTheme="majorEastAsia" w:cstheme="majorBidi"/>
      <w:b/>
      <w:kern w:val="28"/>
      <w:sz w:val="28"/>
      <w:szCs w:val="56"/>
      <w:lang w:eastAsia="en-US"/>
    </w:rPr>
  </w:style>
  <w:style w:type="character" w:customStyle="1" w:styleId="CmChar">
    <w:name w:val="Cím Char"/>
    <w:basedOn w:val="Bekezdsalapbettpusa"/>
    <w:link w:val="Cm"/>
    <w:uiPriority w:val="10"/>
    <w:rsid w:val="00674F6E"/>
    <w:rPr>
      <w:rFonts w:ascii="Times New Roman" w:eastAsiaTheme="majorEastAsia" w:hAnsi="Times New Roman" w:cstheme="majorBidi"/>
      <w:b/>
      <w:kern w:val="28"/>
      <w:sz w:val="28"/>
      <w:szCs w:val="56"/>
    </w:rPr>
  </w:style>
  <w:style w:type="paragraph" w:customStyle="1" w:styleId="Title1">
    <w:name w:val="Title1"/>
    <w:basedOn w:val="Cm"/>
    <w:next w:val="Firstparagraph"/>
    <w:link w:val="Title1Char"/>
    <w:autoRedefine/>
    <w:qFormat/>
    <w:rsid w:val="009F025B"/>
    <w:pPr>
      <w:spacing w:after="480" w:line="360" w:lineRule="auto"/>
    </w:pPr>
    <w:rPr>
      <w:lang w:val="en-GB"/>
    </w:rPr>
  </w:style>
  <w:style w:type="paragraph" w:customStyle="1" w:styleId="Contents">
    <w:name w:val="Contents"/>
    <w:basedOn w:val="TJ1"/>
    <w:link w:val="ContentsChar"/>
    <w:qFormat/>
    <w:rsid w:val="00B84CB4"/>
    <w:pPr>
      <w:widowControl w:val="0"/>
      <w:tabs>
        <w:tab w:val="left" w:pos="440"/>
        <w:tab w:val="right" w:leader="dot" w:pos="9016"/>
      </w:tabs>
      <w:spacing w:line="240" w:lineRule="auto"/>
      <w:jc w:val="left"/>
    </w:pPr>
    <w:rPr>
      <w:rFonts w:cs="Times New Roman"/>
      <w:b w:val="0"/>
      <w:caps/>
      <w:szCs w:val="24"/>
    </w:rPr>
  </w:style>
  <w:style w:type="character" w:customStyle="1" w:styleId="Title1Char">
    <w:name w:val="Title1 Char"/>
    <w:basedOn w:val="Bekezdsalapbettpusa"/>
    <w:link w:val="Title1"/>
    <w:rsid w:val="009F025B"/>
    <w:rPr>
      <w:rFonts w:ascii="Times New Roman" w:eastAsiaTheme="majorEastAsia" w:hAnsi="Times New Roman" w:cstheme="majorBidi"/>
      <w:b/>
      <w:kern w:val="28"/>
      <w:sz w:val="28"/>
      <w:szCs w:val="56"/>
      <w:lang w:val="en-GB"/>
    </w:rPr>
  </w:style>
  <w:style w:type="paragraph" w:customStyle="1" w:styleId="Firstparagraph">
    <w:name w:val="First paragraph"/>
    <w:basedOn w:val="Norml"/>
    <w:next w:val="Norml"/>
    <w:link w:val="FirstparagraphChar"/>
    <w:qFormat/>
    <w:rsid w:val="00674F6E"/>
    <w:pPr>
      <w:spacing w:line="360" w:lineRule="auto"/>
      <w:jc w:val="both"/>
    </w:pPr>
    <w:rPr>
      <w:rFonts w:eastAsiaTheme="minorHAnsi" w:cstheme="minorBidi"/>
      <w:szCs w:val="22"/>
      <w:lang w:eastAsia="en-US"/>
    </w:rPr>
  </w:style>
  <w:style w:type="character" w:customStyle="1" w:styleId="TJ1Char">
    <w:name w:val="TJ 1 Char"/>
    <w:basedOn w:val="Bekezdsalapbettpusa"/>
    <w:link w:val="TJ1"/>
    <w:uiPriority w:val="39"/>
    <w:rsid w:val="00D922AA"/>
    <w:rPr>
      <w:rFonts w:ascii="Times New Roman" w:hAnsi="Times New Roman" w:cstheme="minorHAnsi"/>
      <w:b/>
      <w:bCs/>
      <w:sz w:val="24"/>
      <w:szCs w:val="20"/>
    </w:rPr>
  </w:style>
  <w:style w:type="character" w:customStyle="1" w:styleId="ContentsChar">
    <w:name w:val="Contents Char"/>
    <w:basedOn w:val="TJ1Char"/>
    <w:link w:val="Contents"/>
    <w:rsid w:val="00B84CB4"/>
    <w:rPr>
      <w:rFonts w:ascii="Times New Roman" w:hAnsi="Times New Roman" w:cs="Times New Roman"/>
      <w:b w:val="0"/>
      <w:bCs/>
      <w:caps/>
      <w:sz w:val="24"/>
      <w:szCs w:val="24"/>
    </w:rPr>
  </w:style>
  <w:style w:type="character" w:customStyle="1" w:styleId="Cmsor4Char">
    <w:name w:val="Címsor 4 Char"/>
    <w:basedOn w:val="Bekezdsalapbettpusa"/>
    <w:link w:val="Cmsor4"/>
    <w:uiPriority w:val="9"/>
    <w:rsid w:val="00690423"/>
    <w:rPr>
      <w:rFonts w:ascii="Times New Roman" w:eastAsiaTheme="majorEastAsia" w:hAnsi="Times New Roman" w:cstheme="majorBidi"/>
      <w:b/>
      <w:iCs/>
      <w:color w:val="000000" w:themeColor="text1"/>
      <w:sz w:val="24"/>
      <w:szCs w:val="24"/>
    </w:rPr>
  </w:style>
  <w:style w:type="character" w:customStyle="1" w:styleId="FirstparagraphChar">
    <w:name w:val="First paragraph Char"/>
    <w:basedOn w:val="Bekezdsalapbettpusa"/>
    <w:link w:val="Firstparagraph"/>
    <w:rsid w:val="00674F6E"/>
    <w:rPr>
      <w:rFonts w:ascii="Times New Roman" w:hAnsi="Times New Roman"/>
      <w:sz w:val="24"/>
    </w:rPr>
  </w:style>
  <w:style w:type="table" w:customStyle="1" w:styleId="TableGrid">
    <w:name w:val="TableGrid"/>
    <w:rsid w:val="00912784"/>
    <w:pPr>
      <w:spacing w:after="0" w:line="240" w:lineRule="auto"/>
    </w:pPr>
    <w:rPr>
      <w:rFonts w:eastAsiaTheme="minorEastAsia"/>
      <w:lang w:eastAsia="hu-HU"/>
    </w:rPr>
    <w:tblPr>
      <w:tblCellMar>
        <w:top w:w="0" w:type="dxa"/>
        <w:left w:w="0" w:type="dxa"/>
        <w:bottom w:w="0" w:type="dxa"/>
        <w:right w:w="0" w:type="dxa"/>
      </w:tblCellMar>
    </w:tblPr>
  </w:style>
  <w:style w:type="paragraph" w:styleId="Alcm">
    <w:name w:val="Subtitle"/>
    <w:basedOn w:val="Cm"/>
    <w:next w:val="Norml"/>
    <w:link w:val="AlcmChar"/>
    <w:uiPriority w:val="11"/>
    <w:qFormat/>
    <w:rsid w:val="0061744A"/>
    <w:pPr>
      <w:numPr>
        <w:ilvl w:val="1"/>
      </w:numPr>
      <w:spacing w:after="160"/>
    </w:pPr>
    <w:rPr>
      <w:rFonts w:eastAsiaTheme="minorEastAsia"/>
      <w:spacing w:val="15"/>
    </w:rPr>
  </w:style>
  <w:style w:type="character" w:customStyle="1" w:styleId="AlcmChar">
    <w:name w:val="Alcím Char"/>
    <w:basedOn w:val="Bekezdsalapbettpusa"/>
    <w:link w:val="Alcm"/>
    <w:uiPriority w:val="11"/>
    <w:rsid w:val="0061744A"/>
    <w:rPr>
      <w:rFonts w:ascii="Times New Roman" w:eastAsiaTheme="minorEastAsia" w:hAnsi="Times New Roman" w:cstheme="majorBidi"/>
      <w:b/>
      <w:spacing w:val="15"/>
      <w:kern w:val="28"/>
      <w:sz w:val="28"/>
      <w:szCs w:val="56"/>
    </w:rPr>
  </w:style>
  <w:style w:type="paragraph" w:styleId="Csakszveg">
    <w:name w:val="Plain Text"/>
    <w:basedOn w:val="Norml"/>
    <w:link w:val="CsakszvegChar"/>
    <w:uiPriority w:val="99"/>
    <w:semiHidden/>
    <w:unhideWhenUsed/>
    <w:rsid w:val="0082775C"/>
    <w:rPr>
      <w:rFonts w:ascii="Consolas" w:hAnsi="Consolas"/>
      <w:sz w:val="21"/>
      <w:szCs w:val="21"/>
    </w:rPr>
  </w:style>
  <w:style w:type="character" w:customStyle="1" w:styleId="CsakszvegChar">
    <w:name w:val="Csak szöveg Char"/>
    <w:basedOn w:val="Bekezdsalapbettpusa"/>
    <w:link w:val="Csakszveg"/>
    <w:uiPriority w:val="99"/>
    <w:semiHidden/>
    <w:rsid w:val="0082775C"/>
    <w:rPr>
      <w:rFonts w:ascii="Consolas" w:hAnsi="Consolas"/>
      <w:sz w:val="21"/>
      <w:szCs w:val="21"/>
    </w:rPr>
  </w:style>
  <w:style w:type="paragraph" w:styleId="Tartalomjegyzkcmsora">
    <w:name w:val="TOC Heading"/>
    <w:basedOn w:val="Cmsor1"/>
    <w:next w:val="Norml"/>
    <w:uiPriority w:val="39"/>
    <w:unhideWhenUsed/>
    <w:qFormat/>
    <w:rsid w:val="00674F6E"/>
    <w:pPr>
      <w:numPr>
        <w:numId w:val="0"/>
      </w:numPr>
      <w:spacing w:before="240" w:after="0" w:line="259" w:lineRule="auto"/>
      <w:jc w:val="left"/>
      <w:outlineLvl w:val="9"/>
    </w:pPr>
    <w:rPr>
      <w:rFonts w:asciiTheme="majorHAnsi" w:hAnsiTheme="majorHAnsi"/>
      <w:b w:val="0"/>
      <w:color w:val="2E74B5" w:themeColor="accent1" w:themeShade="BF"/>
      <w:sz w:val="32"/>
      <w:lang w:eastAsia="hu-HU"/>
    </w:rPr>
  </w:style>
  <w:style w:type="paragraph" w:styleId="Lbjegyzetszveg">
    <w:name w:val="footnote text"/>
    <w:basedOn w:val="Norml"/>
    <w:link w:val="LbjegyzetszvegChar"/>
    <w:uiPriority w:val="99"/>
    <w:semiHidden/>
    <w:unhideWhenUsed/>
    <w:rsid w:val="00690423"/>
    <w:pPr>
      <w:ind w:firstLine="567"/>
      <w:jc w:val="both"/>
    </w:pPr>
    <w:rPr>
      <w:rFonts w:eastAsiaTheme="minorHAnsi" w:cstheme="minorBidi"/>
      <w:sz w:val="20"/>
      <w:szCs w:val="20"/>
      <w:lang w:eastAsia="en-US"/>
    </w:rPr>
  </w:style>
  <w:style w:type="character" w:customStyle="1" w:styleId="LbjegyzetszvegChar">
    <w:name w:val="Lábjegyzetszöveg Char"/>
    <w:basedOn w:val="Bekezdsalapbettpusa"/>
    <w:link w:val="Lbjegyzetszveg"/>
    <w:uiPriority w:val="99"/>
    <w:semiHidden/>
    <w:rsid w:val="00690423"/>
    <w:rPr>
      <w:rFonts w:ascii="Times New Roman" w:hAnsi="Times New Roman"/>
      <w:sz w:val="20"/>
      <w:szCs w:val="20"/>
    </w:rPr>
  </w:style>
  <w:style w:type="character" w:styleId="Lbjegyzet-hivatkozs">
    <w:name w:val="footnote reference"/>
    <w:basedOn w:val="Bekezdsalapbettpusa"/>
    <w:uiPriority w:val="99"/>
    <w:semiHidden/>
    <w:unhideWhenUsed/>
    <w:rsid w:val="00690423"/>
    <w:rPr>
      <w:vertAlign w:val="superscript"/>
    </w:rPr>
  </w:style>
  <w:style w:type="paragraph" w:customStyle="1" w:styleId="Cmsor1-szmozatlan">
    <w:name w:val="Címsor 1 - számozatlan"/>
    <w:basedOn w:val="Cmsor1"/>
    <w:next w:val="Firstparagraph"/>
    <w:link w:val="Cmsor1-szmozatlanChar"/>
    <w:qFormat/>
    <w:rsid w:val="00771B5F"/>
    <w:pPr>
      <w:pageBreakBefore/>
      <w:numPr>
        <w:numId w:val="0"/>
      </w:numPr>
    </w:pPr>
  </w:style>
  <w:style w:type="character" w:customStyle="1" w:styleId="Cmsor1-szmozatlanChar">
    <w:name w:val="Címsor 1 - számozatlan Char"/>
    <w:basedOn w:val="Title1Char"/>
    <w:link w:val="Cmsor1-szmozatlan"/>
    <w:rsid w:val="00771B5F"/>
    <w:rPr>
      <w:rFonts w:ascii="Times New Roman" w:eastAsiaTheme="majorEastAsia" w:hAnsi="Times New Roman" w:cstheme="majorBidi"/>
      <w:b/>
      <w:color w:val="000000" w:themeColor="text1"/>
      <w:kern w:val="28"/>
      <w:sz w:val="28"/>
      <w:szCs w:val="32"/>
      <w:lang w:val="en-GB"/>
    </w:rPr>
  </w:style>
  <w:style w:type="table" w:styleId="Rcsostblzat">
    <w:name w:val="Table Grid"/>
    <w:basedOn w:val="Normltblzat"/>
    <w:uiPriority w:val="39"/>
    <w:rsid w:val="00250DA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Jegyzethivatkozs">
    <w:name w:val="annotation reference"/>
    <w:basedOn w:val="Bekezdsalapbettpusa"/>
    <w:uiPriority w:val="99"/>
    <w:semiHidden/>
    <w:unhideWhenUsed/>
    <w:rsid w:val="0099290A"/>
    <w:rPr>
      <w:sz w:val="16"/>
      <w:szCs w:val="16"/>
    </w:rPr>
  </w:style>
  <w:style w:type="paragraph" w:styleId="Jegyzetszveg">
    <w:name w:val="annotation text"/>
    <w:basedOn w:val="Norml"/>
    <w:link w:val="JegyzetszvegChar"/>
    <w:uiPriority w:val="99"/>
    <w:unhideWhenUsed/>
    <w:rsid w:val="0099290A"/>
    <w:pPr>
      <w:ind w:firstLine="567"/>
      <w:jc w:val="both"/>
    </w:pPr>
    <w:rPr>
      <w:rFonts w:eastAsiaTheme="minorHAnsi" w:cstheme="minorBidi"/>
      <w:sz w:val="20"/>
      <w:szCs w:val="20"/>
      <w:lang w:eastAsia="en-US"/>
    </w:rPr>
  </w:style>
  <w:style w:type="character" w:customStyle="1" w:styleId="JegyzetszvegChar">
    <w:name w:val="Jegyzetszöveg Char"/>
    <w:basedOn w:val="Bekezdsalapbettpusa"/>
    <w:link w:val="Jegyzetszveg"/>
    <w:uiPriority w:val="99"/>
    <w:rsid w:val="0099290A"/>
    <w:rPr>
      <w:rFonts w:ascii="Times New Roman" w:hAnsi="Times New Roman"/>
      <w:sz w:val="20"/>
      <w:szCs w:val="20"/>
    </w:rPr>
  </w:style>
  <w:style w:type="paragraph" w:styleId="Megjegyzstrgya">
    <w:name w:val="annotation subject"/>
    <w:basedOn w:val="Jegyzetszveg"/>
    <w:next w:val="Jegyzetszveg"/>
    <w:link w:val="MegjegyzstrgyaChar"/>
    <w:uiPriority w:val="99"/>
    <w:semiHidden/>
    <w:unhideWhenUsed/>
    <w:rsid w:val="0099290A"/>
    <w:rPr>
      <w:b/>
      <w:bCs/>
    </w:rPr>
  </w:style>
  <w:style w:type="character" w:customStyle="1" w:styleId="MegjegyzstrgyaChar">
    <w:name w:val="Megjegyzés tárgya Char"/>
    <w:basedOn w:val="JegyzetszvegChar"/>
    <w:link w:val="Megjegyzstrgya"/>
    <w:uiPriority w:val="99"/>
    <w:semiHidden/>
    <w:rsid w:val="0099290A"/>
    <w:rPr>
      <w:rFonts w:ascii="Times New Roman" w:hAnsi="Times New Roman"/>
      <w:b/>
      <w:bCs/>
      <w:sz w:val="20"/>
      <w:szCs w:val="20"/>
    </w:rPr>
  </w:style>
  <w:style w:type="paragraph" w:styleId="Vltozat">
    <w:name w:val="Revision"/>
    <w:hidden/>
    <w:uiPriority w:val="99"/>
    <w:semiHidden/>
    <w:rsid w:val="00E35914"/>
    <w:pPr>
      <w:spacing w:after="0" w:line="240" w:lineRule="auto"/>
    </w:pPr>
    <w:rPr>
      <w:rFonts w:ascii="Times New Roman" w:hAnsi="Times New Roman"/>
      <w:sz w:val="24"/>
    </w:rPr>
  </w:style>
  <w:style w:type="paragraph" w:styleId="NormlWeb">
    <w:name w:val="Normal (Web)"/>
    <w:basedOn w:val="Norml"/>
    <w:uiPriority w:val="99"/>
    <w:semiHidden/>
    <w:unhideWhenUsed/>
    <w:rsid w:val="00587070"/>
    <w:pPr>
      <w:spacing w:before="100" w:beforeAutospacing="1" w:after="100" w:afterAutospacing="1"/>
    </w:pPr>
  </w:style>
  <w:style w:type="character" w:styleId="Kiemels2">
    <w:name w:val="Strong"/>
    <w:basedOn w:val="Bekezdsalapbettpusa"/>
    <w:uiPriority w:val="22"/>
    <w:qFormat/>
    <w:rsid w:val="00587070"/>
    <w:rPr>
      <w:b/>
      <w:bCs/>
    </w:rPr>
  </w:style>
  <w:style w:type="character" w:styleId="Feloldatlanmegemlts">
    <w:name w:val="Unresolved Mention"/>
    <w:basedOn w:val="Bekezdsalapbettpusa"/>
    <w:uiPriority w:val="99"/>
    <w:semiHidden/>
    <w:unhideWhenUsed/>
    <w:rsid w:val="00FA400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067925">
      <w:bodyDiv w:val="1"/>
      <w:marLeft w:val="0"/>
      <w:marRight w:val="0"/>
      <w:marTop w:val="0"/>
      <w:marBottom w:val="0"/>
      <w:divBdr>
        <w:top w:val="none" w:sz="0" w:space="0" w:color="auto"/>
        <w:left w:val="none" w:sz="0" w:space="0" w:color="auto"/>
        <w:bottom w:val="none" w:sz="0" w:space="0" w:color="auto"/>
        <w:right w:val="none" w:sz="0" w:space="0" w:color="auto"/>
      </w:divBdr>
    </w:div>
    <w:div w:id="8719164">
      <w:bodyDiv w:val="1"/>
      <w:marLeft w:val="0"/>
      <w:marRight w:val="0"/>
      <w:marTop w:val="0"/>
      <w:marBottom w:val="0"/>
      <w:divBdr>
        <w:top w:val="none" w:sz="0" w:space="0" w:color="auto"/>
        <w:left w:val="none" w:sz="0" w:space="0" w:color="auto"/>
        <w:bottom w:val="none" w:sz="0" w:space="0" w:color="auto"/>
        <w:right w:val="none" w:sz="0" w:space="0" w:color="auto"/>
      </w:divBdr>
    </w:div>
    <w:div w:id="15469772">
      <w:bodyDiv w:val="1"/>
      <w:marLeft w:val="0"/>
      <w:marRight w:val="0"/>
      <w:marTop w:val="0"/>
      <w:marBottom w:val="0"/>
      <w:divBdr>
        <w:top w:val="none" w:sz="0" w:space="0" w:color="auto"/>
        <w:left w:val="none" w:sz="0" w:space="0" w:color="auto"/>
        <w:bottom w:val="none" w:sz="0" w:space="0" w:color="auto"/>
        <w:right w:val="none" w:sz="0" w:space="0" w:color="auto"/>
      </w:divBdr>
    </w:div>
    <w:div w:id="31733900">
      <w:bodyDiv w:val="1"/>
      <w:marLeft w:val="0"/>
      <w:marRight w:val="0"/>
      <w:marTop w:val="0"/>
      <w:marBottom w:val="0"/>
      <w:divBdr>
        <w:top w:val="none" w:sz="0" w:space="0" w:color="auto"/>
        <w:left w:val="none" w:sz="0" w:space="0" w:color="auto"/>
        <w:bottom w:val="none" w:sz="0" w:space="0" w:color="auto"/>
        <w:right w:val="none" w:sz="0" w:space="0" w:color="auto"/>
      </w:divBdr>
    </w:div>
    <w:div w:id="33241774">
      <w:bodyDiv w:val="1"/>
      <w:marLeft w:val="0"/>
      <w:marRight w:val="0"/>
      <w:marTop w:val="0"/>
      <w:marBottom w:val="0"/>
      <w:divBdr>
        <w:top w:val="none" w:sz="0" w:space="0" w:color="auto"/>
        <w:left w:val="none" w:sz="0" w:space="0" w:color="auto"/>
        <w:bottom w:val="none" w:sz="0" w:space="0" w:color="auto"/>
        <w:right w:val="none" w:sz="0" w:space="0" w:color="auto"/>
      </w:divBdr>
    </w:div>
    <w:div w:id="34742712">
      <w:bodyDiv w:val="1"/>
      <w:marLeft w:val="0"/>
      <w:marRight w:val="0"/>
      <w:marTop w:val="0"/>
      <w:marBottom w:val="0"/>
      <w:divBdr>
        <w:top w:val="none" w:sz="0" w:space="0" w:color="auto"/>
        <w:left w:val="none" w:sz="0" w:space="0" w:color="auto"/>
        <w:bottom w:val="none" w:sz="0" w:space="0" w:color="auto"/>
        <w:right w:val="none" w:sz="0" w:space="0" w:color="auto"/>
      </w:divBdr>
    </w:div>
    <w:div w:id="35277038">
      <w:bodyDiv w:val="1"/>
      <w:marLeft w:val="0"/>
      <w:marRight w:val="0"/>
      <w:marTop w:val="0"/>
      <w:marBottom w:val="0"/>
      <w:divBdr>
        <w:top w:val="none" w:sz="0" w:space="0" w:color="auto"/>
        <w:left w:val="none" w:sz="0" w:space="0" w:color="auto"/>
        <w:bottom w:val="none" w:sz="0" w:space="0" w:color="auto"/>
        <w:right w:val="none" w:sz="0" w:space="0" w:color="auto"/>
      </w:divBdr>
    </w:div>
    <w:div w:id="38821502">
      <w:bodyDiv w:val="1"/>
      <w:marLeft w:val="0"/>
      <w:marRight w:val="0"/>
      <w:marTop w:val="0"/>
      <w:marBottom w:val="0"/>
      <w:divBdr>
        <w:top w:val="none" w:sz="0" w:space="0" w:color="auto"/>
        <w:left w:val="none" w:sz="0" w:space="0" w:color="auto"/>
        <w:bottom w:val="none" w:sz="0" w:space="0" w:color="auto"/>
        <w:right w:val="none" w:sz="0" w:space="0" w:color="auto"/>
      </w:divBdr>
    </w:div>
    <w:div w:id="39743189">
      <w:bodyDiv w:val="1"/>
      <w:marLeft w:val="0"/>
      <w:marRight w:val="0"/>
      <w:marTop w:val="0"/>
      <w:marBottom w:val="0"/>
      <w:divBdr>
        <w:top w:val="none" w:sz="0" w:space="0" w:color="auto"/>
        <w:left w:val="none" w:sz="0" w:space="0" w:color="auto"/>
        <w:bottom w:val="none" w:sz="0" w:space="0" w:color="auto"/>
        <w:right w:val="none" w:sz="0" w:space="0" w:color="auto"/>
      </w:divBdr>
    </w:div>
    <w:div w:id="47531585">
      <w:bodyDiv w:val="1"/>
      <w:marLeft w:val="0"/>
      <w:marRight w:val="0"/>
      <w:marTop w:val="0"/>
      <w:marBottom w:val="0"/>
      <w:divBdr>
        <w:top w:val="none" w:sz="0" w:space="0" w:color="auto"/>
        <w:left w:val="none" w:sz="0" w:space="0" w:color="auto"/>
        <w:bottom w:val="none" w:sz="0" w:space="0" w:color="auto"/>
        <w:right w:val="none" w:sz="0" w:space="0" w:color="auto"/>
      </w:divBdr>
    </w:div>
    <w:div w:id="48266652">
      <w:bodyDiv w:val="1"/>
      <w:marLeft w:val="0"/>
      <w:marRight w:val="0"/>
      <w:marTop w:val="0"/>
      <w:marBottom w:val="0"/>
      <w:divBdr>
        <w:top w:val="none" w:sz="0" w:space="0" w:color="auto"/>
        <w:left w:val="none" w:sz="0" w:space="0" w:color="auto"/>
        <w:bottom w:val="none" w:sz="0" w:space="0" w:color="auto"/>
        <w:right w:val="none" w:sz="0" w:space="0" w:color="auto"/>
      </w:divBdr>
    </w:div>
    <w:div w:id="66466582">
      <w:bodyDiv w:val="1"/>
      <w:marLeft w:val="0"/>
      <w:marRight w:val="0"/>
      <w:marTop w:val="0"/>
      <w:marBottom w:val="0"/>
      <w:divBdr>
        <w:top w:val="none" w:sz="0" w:space="0" w:color="auto"/>
        <w:left w:val="none" w:sz="0" w:space="0" w:color="auto"/>
        <w:bottom w:val="none" w:sz="0" w:space="0" w:color="auto"/>
        <w:right w:val="none" w:sz="0" w:space="0" w:color="auto"/>
      </w:divBdr>
    </w:div>
    <w:div w:id="67189861">
      <w:bodyDiv w:val="1"/>
      <w:marLeft w:val="0"/>
      <w:marRight w:val="0"/>
      <w:marTop w:val="0"/>
      <w:marBottom w:val="0"/>
      <w:divBdr>
        <w:top w:val="none" w:sz="0" w:space="0" w:color="auto"/>
        <w:left w:val="none" w:sz="0" w:space="0" w:color="auto"/>
        <w:bottom w:val="none" w:sz="0" w:space="0" w:color="auto"/>
        <w:right w:val="none" w:sz="0" w:space="0" w:color="auto"/>
      </w:divBdr>
    </w:div>
    <w:div w:id="69356509">
      <w:bodyDiv w:val="1"/>
      <w:marLeft w:val="0"/>
      <w:marRight w:val="0"/>
      <w:marTop w:val="0"/>
      <w:marBottom w:val="0"/>
      <w:divBdr>
        <w:top w:val="none" w:sz="0" w:space="0" w:color="auto"/>
        <w:left w:val="none" w:sz="0" w:space="0" w:color="auto"/>
        <w:bottom w:val="none" w:sz="0" w:space="0" w:color="auto"/>
        <w:right w:val="none" w:sz="0" w:space="0" w:color="auto"/>
      </w:divBdr>
    </w:div>
    <w:div w:id="70852112">
      <w:bodyDiv w:val="1"/>
      <w:marLeft w:val="0"/>
      <w:marRight w:val="0"/>
      <w:marTop w:val="0"/>
      <w:marBottom w:val="0"/>
      <w:divBdr>
        <w:top w:val="none" w:sz="0" w:space="0" w:color="auto"/>
        <w:left w:val="none" w:sz="0" w:space="0" w:color="auto"/>
        <w:bottom w:val="none" w:sz="0" w:space="0" w:color="auto"/>
        <w:right w:val="none" w:sz="0" w:space="0" w:color="auto"/>
      </w:divBdr>
    </w:div>
    <w:div w:id="97411301">
      <w:bodyDiv w:val="1"/>
      <w:marLeft w:val="0"/>
      <w:marRight w:val="0"/>
      <w:marTop w:val="0"/>
      <w:marBottom w:val="0"/>
      <w:divBdr>
        <w:top w:val="none" w:sz="0" w:space="0" w:color="auto"/>
        <w:left w:val="none" w:sz="0" w:space="0" w:color="auto"/>
        <w:bottom w:val="none" w:sz="0" w:space="0" w:color="auto"/>
        <w:right w:val="none" w:sz="0" w:space="0" w:color="auto"/>
      </w:divBdr>
    </w:div>
    <w:div w:id="100494487">
      <w:bodyDiv w:val="1"/>
      <w:marLeft w:val="0"/>
      <w:marRight w:val="0"/>
      <w:marTop w:val="0"/>
      <w:marBottom w:val="0"/>
      <w:divBdr>
        <w:top w:val="none" w:sz="0" w:space="0" w:color="auto"/>
        <w:left w:val="none" w:sz="0" w:space="0" w:color="auto"/>
        <w:bottom w:val="none" w:sz="0" w:space="0" w:color="auto"/>
        <w:right w:val="none" w:sz="0" w:space="0" w:color="auto"/>
      </w:divBdr>
    </w:div>
    <w:div w:id="101456003">
      <w:bodyDiv w:val="1"/>
      <w:marLeft w:val="0"/>
      <w:marRight w:val="0"/>
      <w:marTop w:val="0"/>
      <w:marBottom w:val="0"/>
      <w:divBdr>
        <w:top w:val="none" w:sz="0" w:space="0" w:color="auto"/>
        <w:left w:val="none" w:sz="0" w:space="0" w:color="auto"/>
        <w:bottom w:val="none" w:sz="0" w:space="0" w:color="auto"/>
        <w:right w:val="none" w:sz="0" w:space="0" w:color="auto"/>
      </w:divBdr>
    </w:div>
    <w:div w:id="104883587">
      <w:bodyDiv w:val="1"/>
      <w:marLeft w:val="0"/>
      <w:marRight w:val="0"/>
      <w:marTop w:val="0"/>
      <w:marBottom w:val="0"/>
      <w:divBdr>
        <w:top w:val="none" w:sz="0" w:space="0" w:color="auto"/>
        <w:left w:val="none" w:sz="0" w:space="0" w:color="auto"/>
        <w:bottom w:val="none" w:sz="0" w:space="0" w:color="auto"/>
        <w:right w:val="none" w:sz="0" w:space="0" w:color="auto"/>
      </w:divBdr>
    </w:div>
    <w:div w:id="106898073">
      <w:bodyDiv w:val="1"/>
      <w:marLeft w:val="0"/>
      <w:marRight w:val="0"/>
      <w:marTop w:val="0"/>
      <w:marBottom w:val="0"/>
      <w:divBdr>
        <w:top w:val="none" w:sz="0" w:space="0" w:color="auto"/>
        <w:left w:val="none" w:sz="0" w:space="0" w:color="auto"/>
        <w:bottom w:val="none" w:sz="0" w:space="0" w:color="auto"/>
        <w:right w:val="none" w:sz="0" w:space="0" w:color="auto"/>
      </w:divBdr>
    </w:div>
    <w:div w:id="113525273">
      <w:bodyDiv w:val="1"/>
      <w:marLeft w:val="0"/>
      <w:marRight w:val="0"/>
      <w:marTop w:val="0"/>
      <w:marBottom w:val="0"/>
      <w:divBdr>
        <w:top w:val="none" w:sz="0" w:space="0" w:color="auto"/>
        <w:left w:val="none" w:sz="0" w:space="0" w:color="auto"/>
        <w:bottom w:val="none" w:sz="0" w:space="0" w:color="auto"/>
        <w:right w:val="none" w:sz="0" w:space="0" w:color="auto"/>
      </w:divBdr>
    </w:div>
    <w:div w:id="117340202">
      <w:bodyDiv w:val="1"/>
      <w:marLeft w:val="0"/>
      <w:marRight w:val="0"/>
      <w:marTop w:val="0"/>
      <w:marBottom w:val="0"/>
      <w:divBdr>
        <w:top w:val="none" w:sz="0" w:space="0" w:color="auto"/>
        <w:left w:val="none" w:sz="0" w:space="0" w:color="auto"/>
        <w:bottom w:val="none" w:sz="0" w:space="0" w:color="auto"/>
        <w:right w:val="none" w:sz="0" w:space="0" w:color="auto"/>
      </w:divBdr>
    </w:div>
    <w:div w:id="125394643">
      <w:bodyDiv w:val="1"/>
      <w:marLeft w:val="0"/>
      <w:marRight w:val="0"/>
      <w:marTop w:val="0"/>
      <w:marBottom w:val="0"/>
      <w:divBdr>
        <w:top w:val="none" w:sz="0" w:space="0" w:color="auto"/>
        <w:left w:val="none" w:sz="0" w:space="0" w:color="auto"/>
        <w:bottom w:val="none" w:sz="0" w:space="0" w:color="auto"/>
        <w:right w:val="none" w:sz="0" w:space="0" w:color="auto"/>
      </w:divBdr>
    </w:div>
    <w:div w:id="130291971">
      <w:bodyDiv w:val="1"/>
      <w:marLeft w:val="0"/>
      <w:marRight w:val="0"/>
      <w:marTop w:val="0"/>
      <w:marBottom w:val="0"/>
      <w:divBdr>
        <w:top w:val="none" w:sz="0" w:space="0" w:color="auto"/>
        <w:left w:val="none" w:sz="0" w:space="0" w:color="auto"/>
        <w:bottom w:val="none" w:sz="0" w:space="0" w:color="auto"/>
        <w:right w:val="none" w:sz="0" w:space="0" w:color="auto"/>
      </w:divBdr>
    </w:div>
    <w:div w:id="146702178">
      <w:bodyDiv w:val="1"/>
      <w:marLeft w:val="0"/>
      <w:marRight w:val="0"/>
      <w:marTop w:val="0"/>
      <w:marBottom w:val="0"/>
      <w:divBdr>
        <w:top w:val="none" w:sz="0" w:space="0" w:color="auto"/>
        <w:left w:val="none" w:sz="0" w:space="0" w:color="auto"/>
        <w:bottom w:val="none" w:sz="0" w:space="0" w:color="auto"/>
        <w:right w:val="none" w:sz="0" w:space="0" w:color="auto"/>
      </w:divBdr>
    </w:div>
    <w:div w:id="149638857">
      <w:bodyDiv w:val="1"/>
      <w:marLeft w:val="0"/>
      <w:marRight w:val="0"/>
      <w:marTop w:val="0"/>
      <w:marBottom w:val="0"/>
      <w:divBdr>
        <w:top w:val="none" w:sz="0" w:space="0" w:color="auto"/>
        <w:left w:val="none" w:sz="0" w:space="0" w:color="auto"/>
        <w:bottom w:val="none" w:sz="0" w:space="0" w:color="auto"/>
        <w:right w:val="none" w:sz="0" w:space="0" w:color="auto"/>
      </w:divBdr>
    </w:div>
    <w:div w:id="151072607">
      <w:bodyDiv w:val="1"/>
      <w:marLeft w:val="0"/>
      <w:marRight w:val="0"/>
      <w:marTop w:val="0"/>
      <w:marBottom w:val="0"/>
      <w:divBdr>
        <w:top w:val="none" w:sz="0" w:space="0" w:color="auto"/>
        <w:left w:val="none" w:sz="0" w:space="0" w:color="auto"/>
        <w:bottom w:val="none" w:sz="0" w:space="0" w:color="auto"/>
        <w:right w:val="none" w:sz="0" w:space="0" w:color="auto"/>
      </w:divBdr>
    </w:div>
    <w:div w:id="152718758">
      <w:bodyDiv w:val="1"/>
      <w:marLeft w:val="0"/>
      <w:marRight w:val="0"/>
      <w:marTop w:val="0"/>
      <w:marBottom w:val="0"/>
      <w:divBdr>
        <w:top w:val="none" w:sz="0" w:space="0" w:color="auto"/>
        <w:left w:val="none" w:sz="0" w:space="0" w:color="auto"/>
        <w:bottom w:val="none" w:sz="0" w:space="0" w:color="auto"/>
        <w:right w:val="none" w:sz="0" w:space="0" w:color="auto"/>
      </w:divBdr>
    </w:div>
    <w:div w:id="153112118">
      <w:bodyDiv w:val="1"/>
      <w:marLeft w:val="0"/>
      <w:marRight w:val="0"/>
      <w:marTop w:val="0"/>
      <w:marBottom w:val="0"/>
      <w:divBdr>
        <w:top w:val="none" w:sz="0" w:space="0" w:color="auto"/>
        <w:left w:val="none" w:sz="0" w:space="0" w:color="auto"/>
        <w:bottom w:val="none" w:sz="0" w:space="0" w:color="auto"/>
        <w:right w:val="none" w:sz="0" w:space="0" w:color="auto"/>
      </w:divBdr>
    </w:div>
    <w:div w:id="155810049">
      <w:bodyDiv w:val="1"/>
      <w:marLeft w:val="0"/>
      <w:marRight w:val="0"/>
      <w:marTop w:val="0"/>
      <w:marBottom w:val="0"/>
      <w:divBdr>
        <w:top w:val="none" w:sz="0" w:space="0" w:color="auto"/>
        <w:left w:val="none" w:sz="0" w:space="0" w:color="auto"/>
        <w:bottom w:val="none" w:sz="0" w:space="0" w:color="auto"/>
        <w:right w:val="none" w:sz="0" w:space="0" w:color="auto"/>
      </w:divBdr>
    </w:div>
    <w:div w:id="156390078">
      <w:bodyDiv w:val="1"/>
      <w:marLeft w:val="0"/>
      <w:marRight w:val="0"/>
      <w:marTop w:val="0"/>
      <w:marBottom w:val="0"/>
      <w:divBdr>
        <w:top w:val="none" w:sz="0" w:space="0" w:color="auto"/>
        <w:left w:val="none" w:sz="0" w:space="0" w:color="auto"/>
        <w:bottom w:val="none" w:sz="0" w:space="0" w:color="auto"/>
        <w:right w:val="none" w:sz="0" w:space="0" w:color="auto"/>
      </w:divBdr>
    </w:div>
    <w:div w:id="163447298">
      <w:bodyDiv w:val="1"/>
      <w:marLeft w:val="0"/>
      <w:marRight w:val="0"/>
      <w:marTop w:val="0"/>
      <w:marBottom w:val="0"/>
      <w:divBdr>
        <w:top w:val="none" w:sz="0" w:space="0" w:color="auto"/>
        <w:left w:val="none" w:sz="0" w:space="0" w:color="auto"/>
        <w:bottom w:val="none" w:sz="0" w:space="0" w:color="auto"/>
        <w:right w:val="none" w:sz="0" w:space="0" w:color="auto"/>
      </w:divBdr>
    </w:div>
    <w:div w:id="174737596">
      <w:bodyDiv w:val="1"/>
      <w:marLeft w:val="0"/>
      <w:marRight w:val="0"/>
      <w:marTop w:val="0"/>
      <w:marBottom w:val="0"/>
      <w:divBdr>
        <w:top w:val="none" w:sz="0" w:space="0" w:color="auto"/>
        <w:left w:val="none" w:sz="0" w:space="0" w:color="auto"/>
        <w:bottom w:val="none" w:sz="0" w:space="0" w:color="auto"/>
        <w:right w:val="none" w:sz="0" w:space="0" w:color="auto"/>
      </w:divBdr>
    </w:div>
    <w:div w:id="177932487">
      <w:bodyDiv w:val="1"/>
      <w:marLeft w:val="0"/>
      <w:marRight w:val="0"/>
      <w:marTop w:val="0"/>
      <w:marBottom w:val="0"/>
      <w:divBdr>
        <w:top w:val="none" w:sz="0" w:space="0" w:color="auto"/>
        <w:left w:val="none" w:sz="0" w:space="0" w:color="auto"/>
        <w:bottom w:val="none" w:sz="0" w:space="0" w:color="auto"/>
        <w:right w:val="none" w:sz="0" w:space="0" w:color="auto"/>
      </w:divBdr>
    </w:div>
    <w:div w:id="194539209">
      <w:bodyDiv w:val="1"/>
      <w:marLeft w:val="0"/>
      <w:marRight w:val="0"/>
      <w:marTop w:val="0"/>
      <w:marBottom w:val="0"/>
      <w:divBdr>
        <w:top w:val="none" w:sz="0" w:space="0" w:color="auto"/>
        <w:left w:val="none" w:sz="0" w:space="0" w:color="auto"/>
        <w:bottom w:val="none" w:sz="0" w:space="0" w:color="auto"/>
        <w:right w:val="none" w:sz="0" w:space="0" w:color="auto"/>
      </w:divBdr>
    </w:div>
    <w:div w:id="199440591">
      <w:bodyDiv w:val="1"/>
      <w:marLeft w:val="0"/>
      <w:marRight w:val="0"/>
      <w:marTop w:val="0"/>
      <w:marBottom w:val="0"/>
      <w:divBdr>
        <w:top w:val="none" w:sz="0" w:space="0" w:color="auto"/>
        <w:left w:val="none" w:sz="0" w:space="0" w:color="auto"/>
        <w:bottom w:val="none" w:sz="0" w:space="0" w:color="auto"/>
        <w:right w:val="none" w:sz="0" w:space="0" w:color="auto"/>
      </w:divBdr>
    </w:div>
    <w:div w:id="200016672">
      <w:bodyDiv w:val="1"/>
      <w:marLeft w:val="0"/>
      <w:marRight w:val="0"/>
      <w:marTop w:val="0"/>
      <w:marBottom w:val="0"/>
      <w:divBdr>
        <w:top w:val="none" w:sz="0" w:space="0" w:color="auto"/>
        <w:left w:val="none" w:sz="0" w:space="0" w:color="auto"/>
        <w:bottom w:val="none" w:sz="0" w:space="0" w:color="auto"/>
        <w:right w:val="none" w:sz="0" w:space="0" w:color="auto"/>
      </w:divBdr>
    </w:div>
    <w:div w:id="206066792">
      <w:bodyDiv w:val="1"/>
      <w:marLeft w:val="0"/>
      <w:marRight w:val="0"/>
      <w:marTop w:val="0"/>
      <w:marBottom w:val="0"/>
      <w:divBdr>
        <w:top w:val="none" w:sz="0" w:space="0" w:color="auto"/>
        <w:left w:val="none" w:sz="0" w:space="0" w:color="auto"/>
        <w:bottom w:val="none" w:sz="0" w:space="0" w:color="auto"/>
        <w:right w:val="none" w:sz="0" w:space="0" w:color="auto"/>
      </w:divBdr>
    </w:div>
    <w:div w:id="220363857">
      <w:bodyDiv w:val="1"/>
      <w:marLeft w:val="0"/>
      <w:marRight w:val="0"/>
      <w:marTop w:val="0"/>
      <w:marBottom w:val="0"/>
      <w:divBdr>
        <w:top w:val="none" w:sz="0" w:space="0" w:color="auto"/>
        <w:left w:val="none" w:sz="0" w:space="0" w:color="auto"/>
        <w:bottom w:val="none" w:sz="0" w:space="0" w:color="auto"/>
        <w:right w:val="none" w:sz="0" w:space="0" w:color="auto"/>
      </w:divBdr>
    </w:div>
    <w:div w:id="241259706">
      <w:bodyDiv w:val="1"/>
      <w:marLeft w:val="0"/>
      <w:marRight w:val="0"/>
      <w:marTop w:val="0"/>
      <w:marBottom w:val="0"/>
      <w:divBdr>
        <w:top w:val="none" w:sz="0" w:space="0" w:color="auto"/>
        <w:left w:val="none" w:sz="0" w:space="0" w:color="auto"/>
        <w:bottom w:val="none" w:sz="0" w:space="0" w:color="auto"/>
        <w:right w:val="none" w:sz="0" w:space="0" w:color="auto"/>
      </w:divBdr>
    </w:div>
    <w:div w:id="242184605">
      <w:bodyDiv w:val="1"/>
      <w:marLeft w:val="0"/>
      <w:marRight w:val="0"/>
      <w:marTop w:val="0"/>
      <w:marBottom w:val="0"/>
      <w:divBdr>
        <w:top w:val="none" w:sz="0" w:space="0" w:color="auto"/>
        <w:left w:val="none" w:sz="0" w:space="0" w:color="auto"/>
        <w:bottom w:val="none" w:sz="0" w:space="0" w:color="auto"/>
        <w:right w:val="none" w:sz="0" w:space="0" w:color="auto"/>
      </w:divBdr>
    </w:div>
    <w:div w:id="250049570">
      <w:bodyDiv w:val="1"/>
      <w:marLeft w:val="0"/>
      <w:marRight w:val="0"/>
      <w:marTop w:val="0"/>
      <w:marBottom w:val="0"/>
      <w:divBdr>
        <w:top w:val="none" w:sz="0" w:space="0" w:color="auto"/>
        <w:left w:val="none" w:sz="0" w:space="0" w:color="auto"/>
        <w:bottom w:val="none" w:sz="0" w:space="0" w:color="auto"/>
        <w:right w:val="none" w:sz="0" w:space="0" w:color="auto"/>
      </w:divBdr>
    </w:div>
    <w:div w:id="255872342">
      <w:bodyDiv w:val="1"/>
      <w:marLeft w:val="0"/>
      <w:marRight w:val="0"/>
      <w:marTop w:val="0"/>
      <w:marBottom w:val="0"/>
      <w:divBdr>
        <w:top w:val="none" w:sz="0" w:space="0" w:color="auto"/>
        <w:left w:val="none" w:sz="0" w:space="0" w:color="auto"/>
        <w:bottom w:val="none" w:sz="0" w:space="0" w:color="auto"/>
        <w:right w:val="none" w:sz="0" w:space="0" w:color="auto"/>
      </w:divBdr>
    </w:div>
    <w:div w:id="263733313">
      <w:bodyDiv w:val="1"/>
      <w:marLeft w:val="0"/>
      <w:marRight w:val="0"/>
      <w:marTop w:val="0"/>
      <w:marBottom w:val="0"/>
      <w:divBdr>
        <w:top w:val="none" w:sz="0" w:space="0" w:color="auto"/>
        <w:left w:val="none" w:sz="0" w:space="0" w:color="auto"/>
        <w:bottom w:val="none" w:sz="0" w:space="0" w:color="auto"/>
        <w:right w:val="none" w:sz="0" w:space="0" w:color="auto"/>
      </w:divBdr>
    </w:div>
    <w:div w:id="271789402">
      <w:bodyDiv w:val="1"/>
      <w:marLeft w:val="0"/>
      <w:marRight w:val="0"/>
      <w:marTop w:val="0"/>
      <w:marBottom w:val="0"/>
      <w:divBdr>
        <w:top w:val="none" w:sz="0" w:space="0" w:color="auto"/>
        <w:left w:val="none" w:sz="0" w:space="0" w:color="auto"/>
        <w:bottom w:val="none" w:sz="0" w:space="0" w:color="auto"/>
        <w:right w:val="none" w:sz="0" w:space="0" w:color="auto"/>
      </w:divBdr>
    </w:div>
    <w:div w:id="275256143">
      <w:bodyDiv w:val="1"/>
      <w:marLeft w:val="0"/>
      <w:marRight w:val="0"/>
      <w:marTop w:val="0"/>
      <w:marBottom w:val="0"/>
      <w:divBdr>
        <w:top w:val="none" w:sz="0" w:space="0" w:color="auto"/>
        <w:left w:val="none" w:sz="0" w:space="0" w:color="auto"/>
        <w:bottom w:val="none" w:sz="0" w:space="0" w:color="auto"/>
        <w:right w:val="none" w:sz="0" w:space="0" w:color="auto"/>
      </w:divBdr>
    </w:div>
    <w:div w:id="278998088">
      <w:bodyDiv w:val="1"/>
      <w:marLeft w:val="0"/>
      <w:marRight w:val="0"/>
      <w:marTop w:val="0"/>
      <w:marBottom w:val="0"/>
      <w:divBdr>
        <w:top w:val="none" w:sz="0" w:space="0" w:color="auto"/>
        <w:left w:val="none" w:sz="0" w:space="0" w:color="auto"/>
        <w:bottom w:val="none" w:sz="0" w:space="0" w:color="auto"/>
        <w:right w:val="none" w:sz="0" w:space="0" w:color="auto"/>
      </w:divBdr>
    </w:div>
    <w:div w:id="280260056">
      <w:bodyDiv w:val="1"/>
      <w:marLeft w:val="0"/>
      <w:marRight w:val="0"/>
      <w:marTop w:val="0"/>
      <w:marBottom w:val="0"/>
      <w:divBdr>
        <w:top w:val="none" w:sz="0" w:space="0" w:color="auto"/>
        <w:left w:val="none" w:sz="0" w:space="0" w:color="auto"/>
        <w:bottom w:val="none" w:sz="0" w:space="0" w:color="auto"/>
        <w:right w:val="none" w:sz="0" w:space="0" w:color="auto"/>
      </w:divBdr>
    </w:div>
    <w:div w:id="288827901">
      <w:bodyDiv w:val="1"/>
      <w:marLeft w:val="0"/>
      <w:marRight w:val="0"/>
      <w:marTop w:val="0"/>
      <w:marBottom w:val="0"/>
      <w:divBdr>
        <w:top w:val="none" w:sz="0" w:space="0" w:color="auto"/>
        <w:left w:val="none" w:sz="0" w:space="0" w:color="auto"/>
        <w:bottom w:val="none" w:sz="0" w:space="0" w:color="auto"/>
        <w:right w:val="none" w:sz="0" w:space="0" w:color="auto"/>
      </w:divBdr>
    </w:div>
    <w:div w:id="289868282">
      <w:bodyDiv w:val="1"/>
      <w:marLeft w:val="0"/>
      <w:marRight w:val="0"/>
      <w:marTop w:val="0"/>
      <w:marBottom w:val="0"/>
      <w:divBdr>
        <w:top w:val="none" w:sz="0" w:space="0" w:color="auto"/>
        <w:left w:val="none" w:sz="0" w:space="0" w:color="auto"/>
        <w:bottom w:val="none" w:sz="0" w:space="0" w:color="auto"/>
        <w:right w:val="none" w:sz="0" w:space="0" w:color="auto"/>
      </w:divBdr>
    </w:div>
    <w:div w:id="315299635">
      <w:bodyDiv w:val="1"/>
      <w:marLeft w:val="0"/>
      <w:marRight w:val="0"/>
      <w:marTop w:val="0"/>
      <w:marBottom w:val="0"/>
      <w:divBdr>
        <w:top w:val="none" w:sz="0" w:space="0" w:color="auto"/>
        <w:left w:val="none" w:sz="0" w:space="0" w:color="auto"/>
        <w:bottom w:val="none" w:sz="0" w:space="0" w:color="auto"/>
        <w:right w:val="none" w:sz="0" w:space="0" w:color="auto"/>
      </w:divBdr>
    </w:div>
    <w:div w:id="330068637">
      <w:bodyDiv w:val="1"/>
      <w:marLeft w:val="0"/>
      <w:marRight w:val="0"/>
      <w:marTop w:val="0"/>
      <w:marBottom w:val="0"/>
      <w:divBdr>
        <w:top w:val="none" w:sz="0" w:space="0" w:color="auto"/>
        <w:left w:val="none" w:sz="0" w:space="0" w:color="auto"/>
        <w:bottom w:val="none" w:sz="0" w:space="0" w:color="auto"/>
        <w:right w:val="none" w:sz="0" w:space="0" w:color="auto"/>
      </w:divBdr>
    </w:div>
    <w:div w:id="331832971">
      <w:bodyDiv w:val="1"/>
      <w:marLeft w:val="0"/>
      <w:marRight w:val="0"/>
      <w:marTop w:val="0"/>
      <w:marBottom w:val="0"/>
      <w:divBdr>
        <w:top w:val="none" w:sz="0" w:space="0" w:color="auto"/>
        <w:left w:val="none" w:sz="0" w:space="0" w:color="auto"/>
        <w:bottom w:val="none" w:sz="0" w:space="0" w:color="auto"/>
        <w:right w:val="none" w:sz="0" w:space="0" w:color="auto"/>
      </w:divBdr>
    </w:div>
    <w:div w:id="338388627">
      <w:bodyDiv w:val="1"/>
      <w:marLeft w:val="0"/>
      <w:marRight w:val="0"/>
      <w:marTop w:val="0"/>
      <w:marBottom w:val="0"/>
      <w:divBdr>
        <w:top w:val="none" w:sz="0" w:space="0" w:color="auto"/>
        <w:left w:val="none" w:sz="0" w:space="0" w:color="auto"/>
        <w:bottom w:val="none" w:sz="0" w:space="0" w:color="auto"/>
        <w:right w:val="none" w:sz="0" w:space="0" w:color="auto"/>
      </w:divBdr>
    </w:div>
    <w:div w:id="339431074">
      <w:bodyDiv w:val="1"/>
      <w:marLeft w:val="0"/>
      <w:marRight w:val="0"/>
      <w:marTop w:val="0"/>
      <w:marBottom w:val="0"/>
      <w:divBdr>
        <w:top w:val="none" w:sz="0" w:space="0" w:color="auto"/>
        <w:left w:val="none" w:sz="0" w:space="0" w:color="auto"/>
        <w:bottom w:val="none" w:sz="0" w:space="0" w:color="auto"/>
        <w:right w:val="none" w:sz="0" w:space="0" w:color="auto"/>
      </w:divBdr>
    </w:div>
    <w:div w:id="339434373">
      <w:bodyDiv w:val="1"/>
      <w:marLeft w:val="0"/>
      <w:marRight w:val="0"/>
      <w:marTop w:val="0"/>
      <w:marBottom w:val="0"/>
      <w:divBdr>
        <w:top w:val="none" w:sz="0" w:space="0" w:color="auto"/>
        <w:left w:val="none" w:sz="0" w:space="0" w:color="auto"/>
        <w:bottom w:val="none" w:sz="0" w:space="0" w:color="auto"/>
        <w:right w:val="none" w:sz="0" w:space="0" w:color="auto"/>
      </w:divBdr>
    </w:div>
    <w:div w:id="344096608">
      <w:bodyDiv w:val="1"/>
      <w:marLeft w:val="0"/>
      <w:marRight w:val="0"/>
      <w:marTop w:val="0"/>
      <w:marBottom w:val="0"/>
      <w:divBdr>
        <w:top w:val="none" w:sz="0" w:space="0" w:color="auto"/>
        <w:left w:val="none" w:sz="0" w:space="0" w:color="auto"/>
        <w:bottom w:val="none" w:sz="0" w:space="0" w:color="auto"/>
        <w:right w:val="none" w:sz="0" w:space="0" w:color="auto"/>
      </w:divBdr>
    </w:div>
    <w:div w:id="348146112">
      <w:bodyDiv w:val="1"/>
      <w:marLeft w:val="0"/>
      <w:marRight w:val="0"/>
      <w:marTop w:val="0"/>
      <w:marBottom w:val="0"/>
      <w:divBdr>
        <w:top w:val="none" w:sz="0" w:space="0" w:color="auto"/>
        <w:left w:val="none" w:sz="0" w:space="0" w:color="auto"/>
        <w:bottom w:val="none" w:sz="0" w:space="0" w:color="auto"/>
        <w:right w:val="none" w:sz="0" w:space="0" w:color="auto"/>
      </w:divBdr>
    </w:div>
    <w:div w:id="367216695">
      <w:bodyDiv w:val="1"/>
      <w:marLeft w:val="0"/>
      <w:marRight w:val="0"/>
      <w:marTop w:val="0"/>
      <w:marBottom w:val="0"/>
      <w:divBdr>
        <w:top w:val="none" w:sz="0" w:space="0" w:color="auto"/>
        <w:left w:val="none" w:sz="0" w:space="0" w:color="auto"/>
        <w:bottom w:val="none" w:sz="0" w:space="0" w:color="auto"/>
        <w:right w:val="none" w:sz="0" w:space="0" w:color="auto"/>
      </w:divBdr>
      <w:divsChild>
        <w:div w:id="1503281974">
          <w:marLeft w:val="0"/>
          <w:marRight w:val="0"/>
          <w:marTop w:val="0"/>
          <w:marBottom w:val="0"/>
          <w:divBdr>
            <w:top w:val="none" w:sz="0" w:space="0" w:color="auto"/>
            <w:left w:val="none" w:sz="0" w:space="0" w:color="auto"/>
            <w:bottom w:val="none" w:sz="0" w:space="0" w:color="auto"/>
            <w:right w:val="none" w:sz="0" w:space="0" w:color="auto"/>
          </w:divBdr>
          <w:divsChild>
            <w:div w:id="1866399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846299">
      <w:bodyDiv w:val="1"/>
      <w:marLeft w:val="0"/>
      <w:marRight w:val="0"/>
      <w:marTop w:val="0"/>
      <w:marBottom w:val="0"/>
      <w:divBdr>
        <w:top w:val="none" w:sz="0" w:space="0" w:color="auto"/>
        <w:left w:val="none" w:sz="0" w:space="0" w:color="auto"/>
        <w:bottom w:val="none" w:sz="0" w:space="0" w:color="auto"/>
        <w:right w:val="none" w:sz="0" w:space="0" w:color="auto"/>
      </w:divBdr>
    </w:div>
    <w:div w:id="368913949">
      <w:bodyDiv w:val="1"/>
      <w:marLeft w:val="0"/>
      <w:marRight w:val="0"/>
      <w:marTop w:val="0"/>
      <w:marBottom w:val="0"/>
      <w:divBdr>
        <w:top w:val="none" w:sz="0" w:space="0" w:color="auto"/>
        <w:left w:val="none" w:sz="0" w:space="0" w:color="auto"/>
        <w:bottom w:val="none" w:sz="0" w:space="0" w:color="auto"/>
        <w:right w:val="none" w:sz="0" w:space="0" w:color="auto"/>
      </w:divBdr>
    </w:div>
    <w:div w:id="372386520">
      <w:bodyDiv w:val="1"/>
      <w:marLeft w:val="0"/>
      <w:marRight w:val="0"/>
      <w:marTop w:val="0"/>
      <w:marBottom w:val="0"/>
      <w:divBdr>
        <w:top w:val="none" w:sz="0" w:space="0" w:color="auto"/>
        <w:left w:val="none" w:sz="0" w:space="0" w:color="auto"/>
        <w:bottom w:val="none" w:sz="0" w:space="0" w:color="auto"/>
        <w:right w:val="none" w:sz="0" w:space="0" w:color="auto"/>
      </w:divBdr>
    </w:div>
    <w:div w:id="392121409">
      <w:bodyDiv w:val="1"/>
      <w:marLeft w:val="0"/>
      <w:marRight w:val="0"/>
      <w:marTop w:val="0"/>
      <w:marBottom w:val="0"/>
      <w:divBdr>
        <w:top w:val="none" w:sz="0" w:space="0" w:color="auto"/>
        <w:left w:val="none" w:sz="0" w:space="0" w:color="auto"/>
        <w:bottom w:val="none" w:sz="0" w:space="0" w:color="auto"/>
        <w:right w:val="none" w:sz="0" w:space="0" w:color="auto"/>
      </w:divBdr>
    </w:div>
    <w:div w:id="392393715">
      <w:bodyDiv w:val="1"/>
      <w:marLeft w:val="0"/>
      <w:marRight w:val="0"/>
      <w:marTop w:val="0"/>
      <w:marBottom w:val="0"/>
      <w:divBdr>
        <w:top w:val="none" w:sz="0" w:space="0" w:color="auto"/>
        <w:left w:val="none" w:sz="0" w:space="0" w:color="auto"/>
        <w:bottom w:val="none" w:sz="0" w:space="0" w:color="auto"/>
        <w:right w:val="none" w:sz="0" w:space="0" w:color="auto"/>
      </w:divBdr>
    </w:div>
    <w:div w:id="400298814">
      <w:bodyDiv w:val="1"/>
      <w:marLeft w:val="0"/>
      <w:marRight w:val="0"/>
      <w:marTop w:val="0"/>
      <w:marBottom w:val="0"/>
      <w:divBdr>
        <w:top w:val="none" w:sz="0" w:space="0" w:color="auto"/>
        <w:left w:val="none" w:sz="0" w:space="0" w:color="auto"/>
        <w:bottom w:val="none" w:sz="0" w:space="0" w:color="auto"/>
        <w:right w:val="none" w:sz="0" w:space="0" w:color="auto"/>
      </w:divBdr>
    </w:div>
    <w:div w:id="403063349">
      <w:bodyDiv w:val="1"/>
      <w:marLeft w:val="0"/>
      <w:marRight w:val="0"/>
      <w:marTop w:val="0"/>
      <w:marBottom w:val="0"/>
      <w:divBdr>
        <w:top w:val="none" w:sz="0" w:space="0" w:color="auto"/>
        <w:left w:val="none" w:sz="0" w:space="0" w:color="auto"/>
        <w:bottom w:val="none" w:sz="0" w:space="0" w:color="auto"/>
        <w:right w:val="none" w:sz="0" w:space="0" w:color="auto"/>
      </w:divBdr>
    </w:div>
    <w:div w:id="409157802">
      <w:bodyDiv w:val="1"/>
      <w:marLeft w:val="0"/>
      <w:marRight w:val="0"/>
      <w:marTop w:val="0"/>
      <w:marBottom w:val="0"/>
      <w:divBdr>
        <w:top w:val="none" w:sz="0" w:space="0" w:color="auto"/>
        <w:left w:val="none" w:sz="0" w:space="0" w:color="auto"/>
        <w:bottom w:val="none" w:sz="0" w:space="0" w:color="auto"/>
        <w:right w:val="none" w:sz="0" w:space="0" w:color="auto"/>
      </w:divBdr>
    </w:div>
    <w:div w:id="430130455">
      <w:bodyDiv w:val="1"/>
      <w:marLeft w:val="0"/>
      <w:marRight w:val="0"/>
      <w:marTop w:val="0"/>
      <w:marBottom w:val="0"/>
      <w:divBdr>
        <w:top w:val="none" w:sz="0" w:space="0" w:color="auto"/>
        <w:left w:val="none" w:sz="0" w:space="0" w:color="auto"/>
        <w:bottom w:val="none" w:sz="0" w:space="0" w:color="auto"/>
        <w:right w:val="none" w:sz="0" w:space="0" w:color="auto"/>
      </w:divBdr>
    </w:div>
    <w:div w:id="438257058">
      <w:bodyDiv w:val="1"/>
      <w:marLeft w:val="0"/>
      <w:marRight w:val="0"/>
      <w:marTop w:val="0"/>
      <w:marBottom w:val="0"/>
      <w:divBdr>
        <w:top w:val="none" w:sz="0" w:space="0" w:color="auto"/>
        <w:left w:val="none" w:sz="0" w:space="0" w:color="auto"/>
        <w:bottom w:val="none" w:sz="0" w:space="0" w:color="auto"/>
        <w:right w:val="none" w:sz="0" w:space="0" w:color="auto"/>
      </w:divBdr>
    </w:div>
    <w:div w:id="448668589">
      <w:bodyDiv w:val="1"/>
      <w:marLeft w:val="0"/>
      <w:marRight w:val="0"/>
      <w:marTop w:val="0"/>
      <w:marBottom w:val="0"/>
      <w:divBdr>
        <w:top w:val="none" w:sz="0" w:space="0" w:color="auto"/>
        <w:left w:val="none" w:sz="0" w:space="0" w:color="auto"/>
        <w:bottom w:val="none" w:sz="0" w:space="0" w:color="auto"/>
        <w:right w:val="none" w:sz="0" w:space="0" w:color="auto"/>
      </w:divBdr>
      <w:divsChild>
        <w:div w:id="2102793602">
          <w:marLeft w:val="0"/>
          <w:marRight w:val="0"/>
          <w:marTop w:val="0"/>
          <w:marBottom w:val="0"/>
          <w:divBdr>
            <w:top w:val="none" w:sz="0" w:space="0" w:color="auto"/>
            <w:left w:val="none" w:sz="0" w:space="0" w:color="auto"/>
            <w:bottom w:val="none" w:sz="0" w:space="0" w:color="auto"/>
            <w:right w:val="none" w:sz="0" w:space="0" w:color="auto"/>
          </w:divBdr>
          <w:divsChild>
            <w:div w:id="1926497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367036">
      <w:bodyDiv w:val="1"/>
      <w:marLeft w:val="0"/>
      <w:marRight w:val="0"/>
      <w:marTop w:val="0"/>
      <w:marBottom w:val="0"/>
      <w:divBdr>
        <w:top w:val="none" w:sz="0" w:space="0" w:color="auto"/>
        <w:left w:val="none" w:sz="0" w:space="0" w:color="auto"/>
        <w:bottom w:val="none" w:sz="0" w:space="0" w:color="auto"/>
        <w:right w:val="none" w:sz="0" w:space="0" w:color="auto"/>
      </w:divBdr>
    </w:div>
    <w:div w:id="461583785">
      <w:bodyDiv w:val="1"/>
      <w:marLeft w:val="0"/>
      <w:marRight w:val="0"/>
      <w:marTop w:val="0"/>
      <w:marBottom w:val="0"/>
      <w:divBdr>
        <w:top w:val="none" w:sz="0" w:space="0" w:color="auto"/>
        <w:left w:val="none" w:sz="0" w:space="0" w:color="auto"/>
        <w:bottom w:val="none" w:sz="0" w:space="0" w:color="auto"/>
        <w:right w:val="none" w:sz="0" w:space="0" w:color="auto"/>
      </w:divBdr>
    </w:div>
    <w:div w:id="471019910">
      <w:bodyDiv w:val="1"/>
      <w:marLeft w:val="0"/>
      <w:marRight w:val="0"/>
      <w:marTop w:val="0"/>
      <w:marBottom w:val="0"/>
      <w:divBdr>
        <w:top w:val="none" w:sz="0" w:space="0" w:color="auto"/>
        <w:left w:val="none" w:sz="0" w:space="0" w:color="auto"/>
        <w:bottom w:val="none" w:sz="0" w:space="0" w:color="auto"/>
        <w:right w:val="none" w:sz="0" w:space="0" w:color="auto"/>
      </w:divBdr>
    </w:div>
    <w:div w:id="471598601">
      <w:bodyDiv w:val="1"/>
      <w:marLeft w:val="0"/>
      <w:marRight w:val="0"/>
      <w:marTop w:val="0"/>
      <w:marBottom w:val="0"/>
      <w:divBdr>
        <w:top w:val="none" w:sz="0" w:space="0" w:color="auto"/>
        <w:left w:val="none" w:sz="0" w:space="0" w:color="auto"/>
        <w:bottom w:val="none" w:sz="0" w:space="0" w:color="auto"/>
        <w:right w:val="none" w:sz="0" w:space="0" w:color="auto"/>
      </w:divBdr>
    </w:div>
    <w:div w:id="475688702">
      <w:bodyDiv w:val="1"/>
      <w:marLeft w:val="0"/>
      <w:marRight w:val="0"/>
      <w:marTop w:val="0"/>
      <w:marBottom w:val="0"/>
      <w:divBdr>
        <w:top w:val="none" w:sz="0" w:space="0" w:color="auto"/>
        <w:left w:val="none" w:sz="0" w:space="0" w:color="auto"/>
        <w:bottom w:val="none" w:sz="0" w:space="0" w:color="auto"/>
        <w:right w:val="none" w:sz="0" w:space="0" w:color="auto"/>
      </w:divBdr>
    </w:div>
    <w:div w:id="495805984">
      <w:bodyDiv w:val="1"/>
      <w:marLeft w:val="0"/>
      <w:marRight w:val="0"/>
      <w:marTop w:val="0"/>
      <w:marBottom w:val="0"/>
      <w:divBdr>
        <w:top w:val="none" w:sz="0" w:space="0" w:color="auto"/>
        <w:left w:val="none" w:sz="0" w:space="0" w:color="auto"/>
        <w:bottom w:val="none" w:sz="0" w:space="0" w:color="auto"/>
        <w:right w:val="none" w:sz="0" w:space="0" w:color="auto"/>
      </w:divBdr>
    </w:div>
    <w:div w:id="500699693">
      <w:bodyDiv w:val="1"/>
      <w:marLeft w:val="0"/>
      <w:marRight w:val="0"/>
      <w:marTop w:val="0"/>
      <w:marBottom w:val="0"/>
      <w:divBdr>
        <w:top w:val="none" w:sz="0" w:space="0" w:color="auto"/>
        <w:left w:val="none" w:sz="0" w:space="0" w:color="auto"/>
        <w:bottom w:val="none" w:sz="0" w:space="0" w:color="auto"/>
        <w:right w:val="none" w:sz="0" w:space="0" w:color="auto"/>
      </w:divBdr>
    </w:div>
    <w:div w:id="502818226">
      <w:bodyDiv w:val="1"/>
      <w:marLeft w:val="0"/>
      <w:marRight w:val="0"/>
      <w:marTop w:val="0"/>
      <w:marBottom w:val="0"/>
      <w:divBdr>
        <w:top w:val="none" w:sz="0" w:space="0" w:color="auto"/>
        <w:left w:val="none" w:sz="0" w:space="0" w:color="auto"/>
        <w:bottom w:val="none" w:sz="0" w:space="0" w:color="auto"/>
        <w:right w:val="none" w:sz="0" w:space="0" w:color="auto"/>
      </w:divBdr>
    </w:div>
    <w:div w:id="505752518">
      <w:bodyDiv w:val="1"/>
      <w:marLeft w:val="0"/>
      <w:marRight w:val="0"/>
      <w:marTop w:val="0"/>
      <w:marBottom w:val="0"/>
      <w:divBdr>
        <w:top w:val="none" w:sz="0" w:space="0" w:color="auto"/>
        <w:left w:val="none" w:sz="0" w:space="0" w:color="auto"/>
        <w:bottom w:val="none" w:sz="0" w:space="0" w:color="auto"/>
        <w:right w:val="none" w:sz="0" w:space="0" w:color="auto"/>
      </w:divBdr>
    </w:div>
    <w:div w:id="514075430">
      <w:bodyDiv w:val="1"/>
      <w:marLeft w:val="0"/>
      <w:marRight w:val="0"/>
      <w:marTop w:val="0"/>
      <w:marBottom w:val="0"/>
      <w:divBdr>
        <w:top w:val="none" w:sz="0" w:space="0" w:color="auto"/>
        <w:left w:val="none" w:sz="0" w:space="0" w:color="auto"/>
        <w:bottom w:val="none" w:sz="0" w:space="0" w:color="auto"/>
        <w:right w:val="none" w:sz="0" w:space="0" w:color="auto"/>
      </w:divBdr>
    </w:div>
    <w:div w:id="515849884">
      <w:bodyDiv w:val="1"/>
      <w:marLeft w:val="0"/>
      <w:marRight w:val="0"/>
      <w:marTop w:val="0"/>
      <w:marBottom w:val="0"/>
      <w:divBdr>
        <w:top w:val="none" w:sz="0" w:space="0" w:color="auto"/>
        <w:left w:val="none" w:sz="0" w:space="0" w:color="auto"/>
        <w:bottom w:val="none" w:sz="0" w:space="0" w:color="auto"/>
        <w:right w:val="none" w:sz="0" w:space="0" w:color="auto"/>
      </w:divBdr>
    </w:div>
    <w:div w:id="516504462">
      <w:bodyDiv w:val="1"/>
      <w:marLeft w:val="0"/>
      <w:marRight w:val="0"/>
      <w:marTop w:val="0"/>
      <w:marBottom w:val="0"/>
      <w:divBdr>
        <w:top w:val="none" w:sz="0" w:space="0" w:color="auto"/>
        <w:left w:val="none" w:sz="0" w:space="0" w:color="auto"/>
        <w:bottom w:val="none" w:sz="0" w:space="0" w:color="auto"/>
        <w:right w:val="none" w:sz="0" w:space="0" w:color="auto"/>
      </w:divBdr>
    </w:div>
    <w:div w:id="525367151">
      <w:bodyDiv w:val="1"/>
      <w:marLeft w:val="0"/>
      <w:marRight w:val="0"/>
      <w:marTop w:val="0"/>
      <w:marBottom w:val="0"/>
      <w:divBdr>
        <w:top w:val="none" w:sz="0" w:space="0" w:color="auto"/>
        <w:left w:val="none" w:sz="0" w:space="0" w:color="auto"/>
        <w:bottom w:val="none" w:sz="0" w:space="0" w:color="auto"/>
        <w:right w:val="none" w:sz="0" w:space="0" w:color="auto"/>
      </w:divBdr>
    </w:div>
    <w:div w:id="527985053">
      <w:bodyDiv w:val="1"/>
      <w:marLeft w:val="0"/>
      <w:marRight w:val="0"/>
      <w:marTop w:val="0"/>
      <w:marBottom w:val="0"/>
      <w:divBdr>
        <w:top w:val="none" w:sz="0" w:space="0" w:color="auto"/>
        <w:left w:val="none" w:sz="0" w:space="0" w:color="auto"/>
        <w:bottom w:val="none" w:sz="0" w:space="0" w:color="auto"/>
        <w:right w:val="none" w:sz="0" w:space="0" w:color="auto"/>
      </w:divBdr>
    </w:div>
    <w:div w:id="528032946">
      <w:bodyDiv w:val="1"/>
      <w:marLeft w:val="0"/>
      <w:marRight w:val="0"/>
      <w:marTop w:val="0"/>
      <w:marBottom w:val="0"/>
      <w:divBdr>
        <w:top w:val="none" w:sz="0" w:space="0" w:color="auto"/>
        <w:left w:val="none" w:sz="0" w:space="0" w:color="auto"/>
        <w:bottom w:val="none" w:sz="0" w:space="0" w:color="auto"/>
        <w:right w:val="none" w:sz="0" w:space="0" w:color="auto"/>
      </w:divBdr>
    </w:div>
    <w:div w:id="537205176">
      <w:bodyDiv w:val="1"/>
      <w:marLeft w:val="0"/>
      <w:marRight w:val="0"/>
      <w:marTop w:val="0"/>
      <w:marBottom w:val="0"/>
      <w:divBdr>
        <w:top w:val="none" w:sz="0" w:space="0" w:color="auto"/>
        <w:left w:val="none" w:sz="0" w:space="0" w:color="auto"/>
        <w:bottom w:val="none" w:sz="0" w:space="0" w:color="auto"/>
        <w:right w:val="none" w:sz="0" w:space="0" w:color="auto"/>
      </w:divBdr>
    </w:div>
    <w:div w:id="561985183">
      <w:bodyDiv w:val="1"/>
      <w:marLeft w:val="0"/>
      <w:marRight w:val="0"/>
      <w:marTop w:val="0"/>
      <w:marBottom w:val="0"/>
      <w:divBdr>
        <w:top w:val="none" w:sz="0" w:space="0" w:color="auto"/>
        <w:left w:val="none" w:sz="0" w:space="0" w:color="auto"/>
        <w:bottom w:val="none" w:sz="0" w:space="0" w:color="auto"/>
        <w:right w:val="none" w:sz="0" w:space="0" w:color="auto"/>
      </w:divBdr>
    </w:div>
    <w:div w:id="589041732">
      <w:bodyDiv w:val="1"/>
      <w:marLeft w:val="0"/>
      <w:marRight w:val="0"/>
      <w:marTop w:val="0"/>
      <w:marBottom w:val="0"/>
      <w:divBdr>
        <w:top w:val="none" w:sz="0" w:space="0" w:color="auto"/>
        <w:left w:val="none" w:sz="0" w:space="0" w:color="auto"/>
        <w:bottom w:val="none" w:sz="0" w:space="0" w:color="auto"/>
        <w:right w:val="none" w:sz="0" w:space="0" w:color="auto"/>
      </w:divBdr>
    </w:div>
    <w:div w:id="592206398">
      <w:bodyDiv w:val="1"/>
      <w:marLeft w:val="0"/>
      <w:marRight w:val="0"/>
      <w:marTop w:val="0"/>
      <w:marBottom w:val="0"/>
      <w:divBdr>
        <w:top w:val="none" w:sz="0" w:space="0" w:color="auto"/>
        <w:left w:val="none" w:sz="0" w:space="0" w:color="auto"/>
        <w:bottom w:val="none" w:sz="0" w:space="0" w:color="auto"/>
        <w:right w:val="none" w:sz="0" w:space="0" w:color="auto"/>
      </w:divBdr>
    </w:div>
    <w:div w:id="604775135">
      <w:bodyDiv w:val="1"/>
      <w:marLeft w:val="0"/>
      <w:marRight w:val="0"/>
      <w:marTop w:val="0"/>
      <w:marBottom w:val="0"/>
      <w:divBdr>
        <w:top w:val="none" w:sz="0" w:space="0" w:color="auto"/>
        <w:left w:val="none" w:sz="0" w:space="0" w:color="auto"/>
        <w:bottom w:val="none" w:sz="0" w:space="0" w:color="auto"/>
        <w:right w:val="none" w:sz="0" w:space="0" w:color="auto"/>
      </w:divBdr>
    </w:div>
    <w:div w:id="610631661">
      <w:bodyDiv w:val="1"/>
      <w:marLeft w:val="0"/>
      <w:marRight w:val="0"/>
      <w:marTop w:val="0"/>
      <w:marBottom w:val="0"/>
      <w:divBdr>
        <w:top w:val="none" w:sz="0" w:space="0" w:color="auto"/>
        <w:left w:val="none" w:sz="0" w:space="0" w:color="auto"/>
        <w:bottom w:val="none" w:sz="0" w:space="0" w:color="auto"/>
        <w:right w:val="none" w:sz="0" w:space="0" w:color="auto"/>
      </w:divBdr>
    </w:div>
    <w:div w:id="618606295">
      <w:bodyDiv w:val="1"/>
      <w:marLeft w:val="0"/>
      <w:marRight w:val="0"/>
      <w:marTop w:val="0"/>
      <w:marBottom w:val="0"/>
      <w:divBdr>
        <w:top w:val="none" w:sz="0" w:space="0" w:color="auto"/>
        <w:left w:val="none" w:sz="0" w:space="0" w:color="auto"/>
        <w:bottom w:val="none" w:sz="0" w:space="0" w:color="auto"/>
        <w:right w:val="none" w:sz="0" w:space="0" w:color="auto"/>
      </w:divBdr>
    </w:div>
    <w:div w:id="623660786">
      <w:bodyDiv w:val="1"/>
      <w:marLeft w:val="0"/>
      <w:marRight w:val="0"/>
      <w:marTop w:val="0"/>
      <w:marBottom w:val="0"/>
      <w:divBdr>
        <w:top w:val="none" w:sz="0" w:space="0" w:color="auto"/>
        <w:left w:val="none" w:sz="0" w:space="0" w:color="auto"/>
        <w:bottom w:val="none" w:sz="0" w:space="0" w:color="auto"/>
        <w:right w:val="none" w:sz="0" w:space="0" w:color="auto"/>
      </w:divBdr>
    </w:div>
    <w:div w:id="623775279">
      <w:bodyDiv w:val="1"/>
      <w:marLeft w:val="0"/>
      <w:marRight w:val="0"/>
      <w:marTop w:val="0"/>
      <w:marBottom w:val="0"/>
      <w:divBdr>
        <w:top w:val="none" w:sz="0" w:space="0" w:color="auto"/>
        <w:left w:val="none" w:sz="0" w:space="0" w:color="auto"/>
        <w:bottom w:val="none" w:sz="0" w:space="0" w:color="auto"/>
        <w:right w:val="none" w:sz="0" w:space="0" w:color="auto"/>
      </w:divBdr>
    </w:div>
    <w:div w:id="635179107">
      <w:bodyDiv w:val="1"/>
      <w:marLeft w:val="0"/>
      <w:marRight w:val="0"/>
      <w:marTop w:val="0"/>
      <w:marBottom w:val="0"/>
      <w:divBdr>
        <w:top w:val="none" w:sz="0" w:space="0" w:color="auto"/>
        <w:left w:val="none" w:sz="0" w:space="0" w:color="auto"/>
        <w:bottom w:val="none" w:sz="0" w:space="0" w:color="auto"/>
        <w:right w:val="none" w:sz="0" w:space="0" w:color="auto"/>
      </w:divBdr>
    </w:div>
    <w:div w:id="635648002">
      <w:bodyDiv w:val="1"/>
      <w:marLeft w:val="0"/>
      <w:marRight w:val="0"/>
      <w:marTop w:val="0"/>
      <w:marBottom w:val="0"/>
      <w:divBdr>
        <w:top w:val="none" w:sz="0" w:space="0" w:color="auto"/>
        <w:left w:val="none" w:sz="0" w:space="0" w:color="auto"/>
        <w:bottom w:val="none" w:sz="0" w:space="0" w:color="auto"/>
        <w:right w:val="none" w:sz="0" w:space="0" w:color="auto"/>
      </w:divBdr>
    </w:div>
    <w:div w:id="651299295">
      <w:bodyDiv w:val="1"/>
      <w:marLeft w:val="0"/>
      <w:marRight w:val="0"/>
      <w:marTop w:val="0"/>
      <w:marBottom w:val="0"/>
      <w:divBdr>
        <w:top w:val="none" w:sz="0" w:space="0" w:color="auto"/>
        <w:left w:val="none" w:sz="0" w:space="0" w:color="auto"/>
        <w:bottom w:val="none" w:sz="0" w:space="0" w:color="auto"/>
        <w:right w:val="none" w:sz="0" w:space="0" w:color="auto"/>
      </w:divBdr>
    </w:div>
    <w:div w:id="653804668">
      <w:bodyDiv w:val="1"/>
      <w:marLeft w:val="0"/>
      <w:marRight w:val="0"/>
      <w:marTop w:val="0"/>
      <w:marBottom w:val="0"/>
      <w:divBdr>
        <w:top w:val="none" w:sz="0" w:space="0" w:color="auto"/>
        <w:left w:val="none" w:sz="0" w:space="0" w:color="auto"/>
        <w:bottom w:val="none" w:sz="0" w:space="0" w:color="auto"/>
        <w:right w:val="none" w:sz="0" w:space="0" w:color="auto"/>
      </w:divBdr>
    </w:div>
    <w:div w:id="655574539">
      <w:bodyDiv w:val="1"/>
      <w:marLeft w:val="0"/>
      <w:marRight w:val="0"/>
      <w:marTop w:val="0"/>
      <w:marBottom w:val="0"/>
      <w:divBdr>
        <w:top w:val="none" w:sz="0" w:space="0" w:color="auto"/>
        <w:left w:val="none" w:sz="0" w:space="0" w:color="auto"/>
        <w:bottom w:val="none" w:sz="0" w:space="0" w:color="auto"/>
        <w:right w:val="none" w:sz="0" w:space="0" w:color="auto"/>
      </w:divBdr>
    </w:div>
    <w:div w:id="683828006">
      <w:bodyDiv w:val="1"/>
      <w:marLeft w:val="0"/>
      <w:marRight w:val="0"/>
      <w:marTop w:val="0"/>
      <w:marBottom w:val="0"/>
      <w:divBdr>
        <w:top w:val="none" w:sz="0" w:space="0" w:color="auto"/>
        <w:left w:val="none" w:sz="0" w:space="0" w:color="auto"/>
        <w:bottom w:val="none" w:sz="0" w:space="0" w:color="auto"/>
        <w:right w:val="none" w:sz="0" w:space="0" w:color="auto"/>
      </w:divBdr>
    </w:div>
    <w:div w:id="697120343">
      <w:bodyDiv w:val="1"/>
      <w:marLeft w:val="0"/>
      <w:marRight w:val="0"/>
      <w:marTop w:val="0"/>
      <w:marBottom w:val="0"/>
      <w:divBdr>
        <w:top w:val="none" w:sz="0" w:space="0" w:color="auto"/>
        <w:left w:val="none" w:sz="0" w:space="0" w:color="auto"/>
        <w:bottom w:val="none" w:sz="0" w:space="0" w:color="auto"/>
        <w:right w:val="none" w:sz="0" w:space="0" w:color="auto"/>
      </w:divBdr>
    </w:div>
    <w:div w:id="697123332">
      <w:bodyDiv w:val="1"/>
      <w:marLeft w:val="0"/>
      <w:marRight w:val="0"/>
      <w:marTop w:val="0"/>
      <w:marBottom w:val="0"/>
      <w:divBdr>
        <w:top w:val="none" w:sz="0" w:space="0" w:color="auto"/>
        <w:left w:val="none" w:sz="0" w:space="0" w:color="auto"/>
        <w:bottom w:val="none" w:sz="0" w:space="0" w:color="auto"/>
        <w:right w:val="none" w:sz="0" w:space="0" w:color="auto"/>
      </w:divBdr>
    </w:div>
    <w:div w:id="719129457">
      <w:bodyDiv w:val="1"/>
      <w:marLeft w:val="0"/>
      <w:marRight w:val="0"/>
      <w:marTop w:val="0"/>
      <w:marBottom w:val="0"/>
      <w:divBdr>
        <w:top w:val="none" w:sz="0" w:space="0" w:color="auto"/>
        <w:left w:val="none" w:sz="0" w:space="0" w:color="auto"/>
        <w:bottom w:val="none" w:sz="0" w:space="0" w:color="auto"/>
        <w:right w:val="none" w:sz="0" w:space="0" w:color="auto"/>
      </w:divBdr>
    </w:div>
    <w:div w:id="726492825">
      <w:bodyDiv w:val="1"/>
      <w:marLeft w:val="0"/>
      <w:marRight w:val="0"/>
      <w:marTop w:val="0"/>
      <w:marBottom w:val="0"/>
      <w:divBdr>
        <w:top w:val="none" w:sz="0" w:space="0" w:color="auto"/>
        <w:left w:val="none" w:sz="0" w:space="0" w:color="auto"/>
        <w:bottom w:val="none" w:sz="0" w:space="0" w:color="auto"/>
        <w:right w:val="none" w:sz="0" w:space="0" w:color="auto"/>
      </w:divBdr>
    </w:div>
    <w:div w:id="745146866">
      <w:bodyDiv w:val="1"/>
      <w:marLeft w:val="0"/>
      <w:marRight w:val="0"/>
      <w:marTop w:val="0"/>
      <w:marBottom w:val="0"/>
      <w:divBdr>
        <w:top w:val="none" w:sz="0" w:space="0" w:color="auto"/>
        <w:left w:val="none" w:sz="0" w:space="0" w:color="auto"/>
        <w:bottom w:val="none" w:sz="0" w:space="0" w:color="auto"/>
        <w:right w:val="none" w:sz="0" w:space="0" w:color="auto"/>
      </w:divBdr>
    </w:div>
    <w:div w:id="745692289">
      <w:bodyDiv w:val="1"/>
      <w:marLeft w:val="0"/>
      <w:marRight w:val="0"/>
      <w:marTop w:val="0"/>
      <w:marBottom w:val="0"/>
      <w:divBdr>
        <w:top w:val="none" w:sz="0" w:space="0" w:color="auto"/>
        <w:left w:val="none" w:sz="0" w:space="0" w:color="auto"/>
        <w:bottom w:val="none" w:sz="0" w:space="0" w:color="auto"/>
        <w:right w:val="none" w:sz="0" w:space="0" w:color="auto"/>
      </w:divBdr>
    </w:div>
    <w:div w:id="748573155">
      <w:bodyDiv w:val="1"/>
      <w:marLeft w:val="0"/>
      <w:marRight w:val="0"/>
      <w:marTop w:val="0"/>
      <w:marBottom w:val="0"/>
      <w:divBdr>
        <w:top w:val="none" w:sz="0" w:space="0" w:color="auto"/>
        <w:left w:val="none" w:sz="0" w:space="0" w:color="auto"/>
        <w:bottom w:val="none" w:sz="0" w:space="0" w:color="auto"/>
        <w:right w:val="none" w:sz="0" w:space="0" w:color="auto"/>
      </w:divBdr>
    </w:div>
    <w:div w:id="754014403">
      <w:bodyDiv w:val="1"/>
      <w:marLeft w:val="0"/>
      <w:marRight w:val="0"/>
      <w:marTop w:val="0"/>
      <w:marBottom w:val="0"/>
      <w:divBdr>
        <w:top w:val="none" w:sz="0" w:space="0" w:color="auto"/>
        <w:left w:val="none" w:sz="0" w:space="0" w:color="auto"/>
        <w:bottom w:val="none" w:sz="0" w:space="0" w:color="auto"/>
        <w:right w:val="none" w:sz="0" w:space="0" w:color="auto"/>
      </w:divBdr>
    </w:div>
    <w:div w:id="773212731">
      <w:bodyDiv w:val="1"/>
      <w:marLeft w:val="0"/>
      <w:marRight w:val="0"/>
      <w:marTop w:val="0"/>
      <w:marBottom w:val="0"/>
      <w:divBdr>
        <w:top w:val="none" w:sz="0" w:space="0" w:color="auto"/>
        <w:left w:val="none" w:sz="0" w:space="0" w:color="auto"/>
        <w:bottom w:val="none" w:sz="0" w:space="0" w:color="auto"/>
        <w:right w:val="none" w:sz="0" w:space="0" w:color="auto"/>
      </w:divBdr>
    </w:div>
    <w:div w:id="782962658">
      <w:bodyDiv w:val="1"/>
      <w:marLeft w:val="0"/>
      <w:marRight w:val="0"/>
      <w:marTop w:val="0"/>
      <w:marBottom w:val="0"/>
      <w:divBdr>
        <w:top w:val="none" w:sz="0" w:space="0" w:color="auto"/>
        <w:left w:val="none" w:sz="0" w:space="0" w:color="auto"/>
        <w:bottom w:val="none" w:sz="0" w:space="0" w:color="auto"/>
        <w:right w:val="none" w:sz="0" w:space="0" w:color="auto"/>
      </w:divBdr>
    </w:div>
    <w:div w:id="793325945">
      <w:bodyDiv w:val="1"/>
      <w:marLeft w:val="0"/>
      <w:marRight w:val="0"/>
      <w:marTop w:val="0"/>
      <w:marBottom w:val="0"/>
      <w:divBdr>
        <w:top w:val="none" w:sz="0" w:space="0" w:color="auto"/>
        <w:left w:val="none" w:sz="0" w:space="0" w:color="auto"/>
        <w:bottom w:val="none" w:sz="0" w:space="0" w:color="auto"/>
        <w:right w:val="none" w:sz="0" w:space="0" w:color="auto"/>
      </w:divBdr>
    </w:div>
    <w:div w:id="794101947">
      <w:bodyDiv w:val="1"/>
      <w:marLeft w:val="0"/>
      <w:marRight w:val="0"/>
      <w:marTop w:val="0"/>
      <w:marBottom w:val="0"/>
      <w:divBdr>
        <w:top w:val="none" w:sz="0" w:space="0" w:color="auto"/>
        <w:left w:val="none" w:sz="0" w:space="0" w:color="auto"/>
        <w:bottom w:val="none" w:sz="0" w:space="0" w:color="auto"/>
        <w:right w:val="none" w:sz="0" w:space="0" w:color="auto"/>
      </w:divBdr>
    </w:div>
    <w:div w:id="804850950">
      <w:bodyDiv w:val="1"/>
      <w:marLeft w:val="0"/>
      <w:marRight w:val="0"/>
      <w:marTop w:val="0"/>
      <w:marBottom w:val="0"/>
      <w:divBdr>
        <w:top w:val="none" w:sz="0" w:space="0" w:color="auto"/>
        <w:left w:val="none" w:sz="0" w:space="0" w:color="auto"/>
        <w:bottom w:val="none" w:sz="0" w:space="0" w:color="auto"/>
        <w:right w:val="none" w:sz="0" w:space="0" w:color="auto"/>
      </w:divBdr>
    </w:div>
    <w:div w:id="811218898">
      <w:bodyDiv w:val="1"/>
      <w:marLeft w:val="0"/>
      <w:marRight w:val="0"/>
      <w:marTop w:val="0"/>
      <w:marBottom w:val="0"/>
      <w:divBdr>
        <w:top w:val="none" w:sz="0" w:space="0" w:color="auto"/>
        <w:left w:val="none" w:sz="0" w:space="0" w:color="auto"/>
        <w:bottom w:val="none" w:sz="0" w:space="0" w:color="auto"/>
        <w:right w:val="none" w:sz="0" w:space="0" w:color="auto"/>
      </w:divBdr>
    </w:div>
    <w:div w:id="811598486">
      <w:bodyDiv w:val="1"/>
      <w:marLeft w:val="0"/>
      <w:marRight w:val="0"/>
      <w:marTop w:val="0"/>
      <w:marBottom w:val="0"/>
      <w:divBdr>
        <w:top w:val="none" w:sz="0" w:space="0" w:color="auto"/>
        <w:left w:val="none" w:sz="0" w:space="0" w:color="auto"/>
        <w:bottom w:val="none" w:sz="0" w:space="0" w:color="auto"/>
        <w:right w:val="none" w:sz="0" w:space="0" w:color="auto"/>
      </w:divBdr>
    </w:div>
    <w:div w:id="816917523">
      <w:bodyDiv w:val="1"/>
      <w:marLeft w:val="0"/>
      <w:marRight w:val="0"/>
      <w:marTop w:val="0"/>
      <w:marBottom w:val="0"/>
      <w:divBdr>
        <w:top w:val="none" w:sz="0" w:space="0" w:color="auto"/>
        <w:left w:val="none" w:sz="0" w:space="0" w:color="auto"/>
        <w:bottom w:val="none" w:sz="0" w:space="0" w:color="auto"/>
        <w:right w:val="none" w:sz="0" w:space="0" w:color="auto"/>
      </w:divBdr>
    </w:div>
    <w:div w:id="825248299">
      <w:bodyDiv w:val="1"/>
      <w:marLeft w:val="0"/>
      <w:marRight w:val="0"/>
      <w:marTop w:val="0"/>
      <w:marBottom w:val="0"/>
      <w:divBdr>
        <w:top w:val="none" w:sz="0" w:space="0" w:color="auto"/>
        <w:left w:val="none" w:sz="0" w:space="0" w:color="auto"/>
        <w:bottom w:val="none" w:sz="0" w:space="0" w:color="auto"/>
        <w:right w:val="none" w:sz="0" w:space="0" w:color="auto"/>
      </w:divBdr>
    </w:div>
    <w:div w:id="826362884">
      <w:bodyDiv w:val="1"/>
      <w:marLeft w:val="0"/>
      <w:marRight w:val="0"/>
      <w:marTop w:val="0"/>
      <w:marBottom w:val="0"/>
      <w:divBdr>
        <w:top w:val="none" w:sz="0" w:space="0" w:color="auto"/>
        <w:left w:val="none" w:sz="0" w:space="0" w:color="auto"/>
        <w:bottom w:val="none" w:sz="0" w:space="0" w:color="auto"/>
        <w:right w:val="none" w:sz="0" w:space="0" w:color="auto"/>
      </w:divBdr>
    </w:div>
    <w:div w:id="826748426">
      <w:bodyDiv w:val="1"/>
      <w:marLeft w:val="0"/>
      <w:marRight w:val="0"/>
      <w:marTop w:val="0"/>
      <w:marBottom w:val="0"/>
      <w:divBdr>
        <w:top w:val="none" w:sz="0" w:space="0" w:color="auto"/>
        <w:left w:val="none" w:sz="0" w:space="0" w:color="auto"/>
        <w:bottom w:val="none" w:sz="0" w:space="0" w:color="auto"/>
        <w:right w:val="none" w:sz="0" w:space="0" w:color="auto"/>
      </w:divBdr>
    </w:div>
    <w:div w:id="829365927">
      <w:bodyDiv w:val="1"/>
      <w:marLeft w:val="0"/>
      <w:marRight w:val="0"/>
      <w:marTop w:val="0"/>
      <w:marBottom w:val="0"/>
      <w:divBdr>
        <w:top w:val="none" w:sz="0" w:space="0" w:color="auto"/>
        <w:left w:val="none" w:sz="0" w:space="0" w:color="auto"/>
        <w:bottom w:val="none" w:sz="0" w:space="0" w:color="auto"/>
        <w:right w:val="none" w:sz="0" w:space="0" w:color="auto"/>
      </w:divBdr>
    </w:div>
    <w:div w:id="829634148">
      <w:bodyDiv w:val="1"/>
      <w:marLeft w:val="0"/>
      <w:marRight w:val="0"/>
      <w:marTop w:val="0"/>
      <w:marBottom w:val="0"/>
      <w:divBdr>
        <w:top w:val="none" w:sz="0" w:space="0" w:color="auto"/>
        <w:left w:val="none" w:sz="0" w:space="0" w:color="auto"/>
        <w:bottom w:val="none" w:sz="0" w:space="0" w:color="auto"/>
        <w:right w:val="none" w:sz="0" w:space="0" w:color="auto"/>
      </w:divBdr>
    </w:div>
    <w:div w:id="850874782">
      <w:bodyDiv w:val="1"/>
      <w:marLeft w:val="0"/>
      <w:marRight w:val="0"/>
      <w:marTop w:val="0"/>
      <w:marBottom w:val="0"/>
      <w:divBdr>
        <w:top w:val="none" w:sz="0" w:space="0" w:color="auto"/>
        <w:left w:val="none" w:sz="0" w:space="0" w:color="auto"/>
        <w:bottom w:val="none" w:sz="0" w:space="0" w:color="auto"/>
        <w:right w:val="none" w:sz="0" w:space="0" w:color="auto"/>
      </w:divBdr>
    </w:div>
    <w:div w:id="851727361">
      <w:bodyDiv w:val="1"/>
      <w:marLeft w:val="0"/>
      <w:marRight w:val="0"/>
      <w:marTop w:val="0"/>
      <w:marBottom w:val="0"/>
      <w:divBdr>
        <w:top w:val="none" w:sz="0" w:space="0" w:color="auto"/>
        <w:left w:val="none" w:sz="0" w:space="0" w:color="auto"/>
        <w:bottom w:val="none" w:sz="0" w:space="0" w:color="auto"/>
        <w:right w:val="none" w:sz="0" w:space="0" w:color="auto"/>
      </w:divBdr>
    </w:div>
    <w:div w:id="864052077">
      <w:bodyDiv w:val="1"/>
      <w:marLeft w:val="0"/>
      <w:marRight w:val="0"/>
      <w:marTop w:val="0"/>
      <w:marBottom w:val="0"/>
      <w:divBdr>
        <w:top w:val="none" w:sz="0" w:space="0" w:color="auto"/>
        <w:left w:val="none" w:sz="0" w:space="0" w:color="auto"/>
        <w:bottom w:val="none" w:sz="0" w:space="0" w:color="auto"/>
        <w:right w:val="none" w:sz="0" w:space="0" w:color="auto"/>
      </w:divBdr>
    </w:div>
    <w:div w:id="873347954">
      <w:bodyDiv w:val="1"/>
      <w:marLeft w:val="0"/>
      <w:marRight w:val="0"/>
      <w:marTop w:val="0"/>
      <w:marBottom w:val="0"/>
      <w:divBdr>
        <w:top w:val="none" w:sz="0" w:space="0" w:color="auto"/>
        <w:left w:val="none" w:sz="0" w:space="0" w:color="auto"/>
        <w:bottom w:val="none" w:sz="0" w:space="0" w:color="auto"/>
        <w:right w:val="none" w:sz="0" w:space="0" w:color="auto"/>
      </w:divBdr>
    </w:div>
    <w:div w:id="877082637">
      <w:bodyDiv w:val="1"/>
      <w:marLeft w:val="0"/>
      <w:marRight w:val="0"/>
      <w:marTop w:val="0"/>
      <w:marBottom w:val="0"/>
      <w:divBdr>
        <w:top w:val="none" w:sz="0" w:space="0" w:color="auto"/>
        <w:left w:val="none" w:sz="0" w:space="0" w:color="auto"/>
        <w:bottom w:val="none" w:sz="0" w:space="0" w:color="auto"/>
        <w:right w:val="none" w:sz="0" w:space="0" w:color="auto"/>
      </w:divBdr>
    </w:div>
    <w:div w:id="880678325">
      <w:bodyDiv w:val="1"/>
      <w:marLeft w:val="0"/>
      <w:marRight w:val="0"/>
      <w:marTop w:val="0"/>
      <w:marBottom w:val="0"/>
      <w:divBdr>
        <w:top w:val="none" w:sz="0" w:space="0" w:color="auto"/>
        <w:left w:val="none" w:sz="0" w:space="0" w:color="auto"/>
        <w:bottom w:val="none" w:sz="0" w:space="0" w:color="auto"/>
        <w:right w:val="none" w:sz="0" w:space="0" w:color="auto"/>
      </w:divBdr>
    </w:div>
    <w:div w:id="881015063">
      <w:bodyDiv w:val="1"/>
      <w:marLeft w:val="0"/>
      <w:marRight w:val="0"/>
      <w:marTop w:val="0"/>
      <w:marBottom w:val="0"/>
      <w:divBdr>
        <w:top w:val="none" w:sz="0" w:space="0" w:color="auto"/>
        <w:left w:val="none" w:sz="0" w:space="0" w:color="auto"/>
        <w:bottom w:val="none" w:sz="0" w:space="0" w:color="auto"/>
        <w:right w:val="none" w:sz="0" w:space="0" w:color="auto"/>
      </w:divBdr>
    </w:div>
    <w:div w:id="889805827">
      <w:bodyDiv w:val="1"/>
      <w:marLeft w:val="0"/>
      <w:marRight w:val="0"/>
      <w:marTop w:val="0"/>
      <w:marBottom w:val="0"/>
      <w:divBdr>
        <w:top w:val="none" w:sz="0" w:space="0" w:color="auto"/>
        <w:left w:val="none" w:sz="0" w:space="0" w:color="auto"/>
        <w:bottom w:val="none" w:sz="0" w:space="0" w:color="auto"/>
        <w:right w:val="none" w:sz="0" w:space="0" w:color="auto"/>
      </w:divBdr>
    </w:div>
    <w:div w:id="892811982">
      <w:bodyDiv w:val="1"/>
      <w:marLeft w:val="0"/>
      <w:marRight w:val="0"/>
      <w:marTop w:val="0"/>
      <w:marBottom w:val="0"/>
      <w:divBdr>
        <w:top w:val="none" w:sz="0" w:space="0" w:color="auto"/>
        <w:left w:val="none" w:sz="0" w:space="0" w:color="auto"/>
        <w:bottom w:val="none" w:sz="0" w:space="0" w:color="auto"/>
        <w:right w:val="none" w:sz="0" w:space="0" w:color="auto"/>
      </w:divBdr>
    </w:div>
    <w:div w:id="897399155">
      <w:bodyDiv w:val="1"/>
      <w:marLeft w:val="0"/>
      <w:marRight w:val="0"/>
      <w:marTop w:val="0"/>
      <w:marBottom w:val="0"/>
      <w:divBdr>
        <w:top w:val="none" w:sz="0" w:space="0" w:color="auto"/>
        <w:left w:val="none" w:sz="0" w:space="0" w:color="auto"/>
        <w:bottom w:val="none" w:sz="0" w:space="0" w:color="auto"/>
        <w:right w:val="none" w:sz="0" w:space="0" w:color="auto"/>
      </w:divBdr>
    </w:div>
    <w:div w:id="897941488">
      <w:bodyDiv w:val="1"/>
      <w:marLeft w:val="0"/>
      <w:marRight w:val="0"/>
      <w:marTop w:val="0"/>
      <w:marBottom w:val="0"/>
      <w:divBdr>
        <w:top w:val="none" w:sz="0" w:space="0" w:color="auto"/>
        <w:left w:val="none" w:sz="0" w:space="0" w:color="auto"/>
        <w:bottom w:val="none" w:sz="0" w:space="0" w:color="auto"/>
        <w:right w:val="none" w:sz="0" w:space="0" w:color="auto"/>
      </w:divBdr>
    </w:div>
    <w:div w:id="916405350">
      <w:bodyDiv w:val="1"/>
      <w:marLeft w:val="0"/>
      <w:marRight w:val="0"/>
      <w:marTop w:val="0"/>
      <w:marBottom w:val="0"/>
      <w:divBdr>
        <w:top w:val="none" w:sz="0" w:space="0" w:color="auto"/>
        <w:left w:val="none" w:sz="0" w:space="0" w:color="auto"/>
        <w:bottom w:val="none" w:sz="0" w:space="0" w:color="auto"/>
        <w:right w:val="none" w:sz="0" w:space="0" w:color="auto"/>
      </w:divBdr>
    </w:div>
    <w:div w:id="949433536">
      <w:bodyDiv w:val="1"/>
      <w:marLeft w:val="0"/>
      <w:marRight w:val="0"/>
      <w:marTop w:val="0"/>
      <w:marBottom w:val="0"/>
      <w:divBdr>
        <w:top w:val="none" w:sz="0" w:space="0" w:color="auto"/>
        <w:left w:val="none" w:sz="0" w:space="0" w:color="auto"/>
        <w:bottom w:val="none" w:sz="0" w:space="0" w:color="auto"/>
        <w:right w:val="none" w:sz="0" w:space="0" w:color="auto"/>
      </w:divBdr>
    </w:div>
    <w:div w:id="956107736">
      <w:bodyDiv w:val="1"/>
      <w:marLeft w:val="0"/>
      <w:marRight w:val="0"/>
      <w:marTop w:val="0"/>
      <w:marBottom w:val="0"/>
      <w:divBdr>
        <w:top w:val="none" w:sz="0" w:space="0" w:color="auto"/>
        <w:left w:val="none" w:sz="0" w:space="0" w:color="auto"/>
        <w:bottom w:val="none" w:sz="0" w:space="0" w:color="auto"/>
        <w:right w:val="none" w:sz="0" w:space="0" w:color="auto"/>
      </w:divBdr>
    </w:div>
    <w:div w:id="959721033">
      <w:bodyDiv w:val="1"/>
      <w:marLeft w:val="0"/>
      <w:marRight w:val="0"/>
      <w:marTop w:val="0"/>
      <w:marBottom w:val="0"/>
      <w:divBdr>
        <w:top w:val="none" w:sz="0" w:space="0" w:color="auto"/>
        <w:left w:val="none" w:sz="0" w:space="0" w:color="auto"/>
        <w:bottom w:val="none" w:sz="0" w:space="0" w:color="auto"/>
        <w:right w:val="none" w:sz="0" w:space="0" w:color="auto"/>
      </w:divBdr>
    </w:div>
    <w:div w:id="974915694">
      <w:bodyDiv w:val="1"/>
      <w:marLeft w:val="0"/>
      <w:marRight w:val="0"/>
      <w:marTop w:val="0"/>
      <w:marBottom w:val="0"/>
      <w:divBdr>
        <w:top w:val="none" w:sz="0" w:space="0" w:color="auto"/>
        <w:left w:val="none" w:sz="0" w:space="0" w:color="auto"/>
        <w:bottom w:val="none" w:sz="0" w:space="0" w:color="auto"/>
        <w:right w:val="none" w:sz="0" w:space="0" w:color="auto"/>
      </w:divBdr>
    </w:div>
    <w:div w:id="976910038">
      <w:bodyDiv w:val="1"/>
      <w:marLeft w:val="0"/>
      <w:marRight w:val="0"/>
      <w:marTop w:val="0"/>
      <w:marBottom w:val="0"/>
      <w:divBdr>
        <w:top w:val="none" w:sz="0" w:space="0" w:color="auto"/>
        <w:left w:val="none" w:sz="0" w:space="0" w:color="auto"/>
        <w:bottom w:val="none" w:sz="0" w:space="0" w:color="auto"/>
        <w:right w:val="none" w:sz="0" w:space="0" w:color="auto"/>
      </w:divBdr>
    </w:div>
    <w:div w:id="993951231">
      <w:bodyDiv w:val="1"/>
      <w:marLeft w:val="0"/>
      <w:marRight w:val="0"/>
      <w:marTop w:val="0"/>
      <w:marBottom w:val="0"/>
      <w:divBdr>
        <w:top w:val="none" w:sz="0" w:space="0" w:color="auto"/>
        <w:left w:val="none" w:sz="0" w:space="0" w:color="auto"/>
        <w:bottom w:val="none" w:sz="0" w:space="0" w:color="auto"/>
        <w:right w:val="none" w:sz="0" w:space="0" w:color="auto"/>
      </w:divBdr>
    </w:div>
    <w:div w:id="1000547897">
      <w:bodyDiv w:val="1"/>
      <w:marLeft w:val="0"/>
      <w:marRight w:val="0"/>
      <w:marTop w:val="0"/>
      <w:marBottom w:val="0"/>
      <w:divBdr>
        <w:top w:val="none" w:sz="0" w:space="0" w:color="auto"/>
        <w:left w:val="none" w:sz="0" w:space="0" w:color="auto"/>
        <w:bottom w:val="none" w:sz="0" w:space="0" w:color="auto"/>
        <w:right w:val="none" w:sz="0" w:space="0" w:color="auto"/>
      </w:divBdr>
    </w:div>
    <w:div w:id="1008405165">
      <w:bodyDiv w:val="1"/>
      <w:marLeft w:val="0"/>
      <w:marRight w:val="0"/>
      <w:marTop w:val="0"/>
      <w:marBottom w:val="0"/>
      <w:divBdr>
        <w:top w:val="none" w:sz="0" w:space="0" w:color="auto"/>
        <w:left w:val="none" w:sz="0" w:space="0" w:color="auto"/>
        <w:bottom w:val="none" w:sz="0" w:space="0" w:color="auto"/>
        <w:right w:val="none" w:sz="0" w:space="0" w:color="auto"/>
      </w:divBdr>
    </w:div>
    <w:div w:id="1011448756">
      <w:bodyDiv w:val="1"/>
      <w:marLeft w:val="0"/>
      <w:marRight w:val="0"/>
      <w:marTop w:val="0"/>
      <w:marBottom w:val="0"/>
      <w:divBdr>
        <w:top w:val="none" w:sz="0" w:space="0" w:color="auto"/>
        <w:left w:val="none" w:sz="0" w:space="0" w:color="auto"/>
        <w:bottom w:val="none" w:sz="0" w:space="0" w:color="auto"/>
        <w:right w:val="none" w:sz="0" w:space="0" w:color="auto"/>
      </w:divBdr>
    </w:div>
    <w:div w:id="1011643069">
      <w:bodyDiv w:val="1"/>
      <w:marLeft w:val="0"/>
      <w:marRight w:val="0"/>
      <w:marTop w:val="0"/>
      <w:marBottom w:val="0"/>
      <w:divBdr>
        <w:top w:val="none" w:sz="0" w:space="0" w:color="auto"/>
        <w:left w:val="none" w:sz="0" w:space="0" w:color="auto"/>
        <w:bottom w:val="none" w:sz="0" w:space="0" w:color="auto"/>
        <w:right w:val="none" w:sz="0" w:space="0" w:color="auto"/>
      </w:divBdr>
    </w:div>
    <w:div w:id="1014654269">
      <w:bodyDiv w:val="1"/>
      <w:marLeft w:val="0"/>
      <w:marRight w:val="0"/>
      <w:marTop w:val="0"/>
      <w:marBottom w:val="0"/>
      <w:divBdr>
        <w:top w:val="none" w:sz="0" w:space="0" w:color="auto"/>
        <w:left w:val="none" w:sz="0" w:space="0" w:color="auto"/>
        <w:bottom w:val="none" w:sz="0" w:space="0" w:color="auto"/>
        <w:right w:val="none" w:sz="0" w:space="0" w:color="auto"/>
      </w:divBdr>
    </w:div>
    <w:div w:id="1028021327">
      <w:bodyDiv w:val="1"/>
      <w:marLeft w:val="0"/>
      <w:marRight w:val="0"/>
      <w:marTop w:val="0"/>
      <w:marBottom w:val="0"/>
      <w:divBdr>
        <w:top w:val="none" w:sz="0" w:space="0" w:color="auto"/>
        <w:left w:val="none" w:sz="0" w:space="0" w:color="auto"/>
        <w:bottom w:val="none" w:sz="0" w:space="0" w:color="auto"/>
        <w:right w:val="none" w:sz="0" w:space="0" w:color="auto"/>
      </w:divBdr>
    </w:div>
    <w:div w:id="1034235259">
      <w:bodyDiv w:val="1"/>
      <w:marLeft w:val="0"/>
      <w:marRight w:val="0"/>
      <w:marTop w:val="0"/>
      <w:marBottom w:val="0"/>
      <w:divBdr>
        <w:top w:val="none" w:sz="0" w:space="0" w:color="auto"/>
        <w:left w:val="none" w:sz="0" w:space="0" w:color="auto"/>
        <w:bottom w:val="none" w:sz="0" w:space="0" w:color="auto"/>
        <w:right w:val="none" w:sz="0" w:space="0" w:color="auto"/>
      </w:divBdr>
    </w:div>
    <w:div w:id="1042366725">
      <w:bodyDiv w:val="1"/>
      <w:marLeft w:val="0"/>
      <w:marRight w:val="0"/>
      <w:marTop w:val="0"/>
      <w:marBottom w:val="0"/>
      <w:divBdr>
        <w:top w:val="none" w:sz="0" w:space="0" w:color="auto"/>
        <w:left w:val="none" w:sz="0" w:space="0" w:color="auto"/>
        <w:bottom w:val="none" w:sz="0" w:space="0" w:color="auto"/>
        <w:right w:val="none" w:sz="0" w:space="0" w:color="auto"/>
      </w:divBdr>
    </w:div>
    <w:div w:id="1045376400">
      <w:bodyDiv w:val="1"/>
      <w:marLeft w:val="0"/>
      <w:marRight w:val="0"/>
      <w:marTop w:val="0"/>
      <w:marBottom w:val="0"/>
      <w:divBdr>
        <w:top w:val="none" w:sz="0" w:space="0" w:color="auto"/>
        <w:left w:val="none" w:sz="0" w:space="0" w:color="auto"/>
        <w:bottom w:val="none" w:sz="0" w:space="0" w:color="auto"/>
        <w:right w:val="none" w:sz="0" w:space="0" w:color="auto"/>
      </w:divBdr>
    </w:div>
    <w:div w:id="1060056114">
      <w:bodyDiv w:val="1"/>
      <w:marLeft w:val="0"/>
      <w:marRight w:val="0"/>
      <w:marTop w:val="0"/>
      <w:marBottom w:val="0"/>
      <w:divBdr>
        <w:top w:val="none" w:sz="0" w:space="0" w:color="auto"/>
        <w:left w:val="none" w:sz="0" w:space="0" w:color="auto"/>
        <w:bottom w:val="none" w:sz="0" w:space="0" w:color="auto"/>
        <w:right w:val="none" w:sz="0" w:space="0" w:color="auto"/>
      </w:divBdr>
    </w:div>
    <w:div w:id="1068965835">
      <w:bodyDiv w:val="1"/>
      <w:marLeft w:val="0"/>
      <w:marRight w:val="0"/>
      <w:marTop w:val="0"/>
      <w:marBottom w:val="0"/>
      <w:divBdr>
        <w:top w:val="none" w:sz="0" w:space="0" w:color="auto"/>
        <w:left w:val="none" w:sz="0" w:space="0" w:color="auto"/>
        <w:bottom w:val="none" w:sz="0" w:space="0" w:color="auto"/>
        <w:right w:val="none" w:sz="0" w:space="0" w:color="auto"/>
      </w:divBdr>
    </w:div>
    <w:div w:id="1081367824">
      <w:bodyDiv w:val="1"/>
      <w:marLeft w:val="0"/>
      <w:marRight w:val="0"/>
      <w:marTop w:val="0"/>
      <w:marBottom w:val="0"/>
      <w:divBdr>
        <w:top w:val="none" w:sz="0" w:space="0" w:color="auto"/>
        <w:left w:val="none" w:sz="0" w:space="0" w:color="auto"/>
        <w:bottom w:val="none" w:sz="0" w:space="0" w:color="auto"/>
        <w:right w:val="none" w:sz="0" w:space="0" w:color="auto"/>
      </w:divBdr>
    </w:div>
    <w:div w:id="1094979313">
      <w:bodyDiv w:val="1"/>
      <w:marLeft w:val="0"/>
      <w:marRight w:val="0"/>
      <w:marTop w:val="0"/>
      <w:marBottom w:val="0"/>
      <w:divBdr>
        <w:top w:val="none" w:sz="0" w:space="0" w:color="auto"/>
        <w:left w:val="none" w:sz="0" w:space="0" w:color="auto"/>
        <w:bottom w:val="none" w:sz="0" w:space="0" w:color="auto"/>
        <w:right w:val="none" w:sz="0" w:space="0" w:color="auto"/>
      </w:divBdr>
    </w:div>
    <w:div w:id="1097484796">
      <w:bodyDiv w:val="1"/>
      <w:marLeft w:val="0"/>
      <w:marRight w:val="0"/>
      <w:marTop w:val="0"/>
      <w:marBottom w:val="0"/>
      <w:divBdr>
        <w:top w:val="none" w:sz="0" w:space="0" w:color="auto"/>
        <w:left w:val="none" w:sz="0" w:space="0" w:color="auto"/>
        <w:bottom w:val="none" w:sz="0" w:space="0" w:color="auto"/>
        <w:right w:val="none" w:sz="0" w:space="0" w:color="auto"/>
      </w:divBdr>
    </w:div>
    <w:div w:id="1104034696">
      <w:bodyDiv w:val="1"/>
      <w:marLeft w:val="0"/>
      <w:marRight w:val="0"/>
      <w:marTop w:val="0"/>
      <w:marBottom w:val="0"/>
      <w:divBdr>
        <w:top w:val="none" w:sz="0" w:space="0" w:color="auto"/>
        <w:left w:val="none" w:sz="0" w:space="0" w:color="auto"/>
        <w:bottom w:val="none" w:sz="0" w:space="0" w:color="auto"/>
        <w:right w:val="none" w:sz="0" w:space="0" w:color="auto"/>
      </w:divBdr>
    </w:div>
    <w:div w:id="1112556769">
      <w:bodyDiv w:val="1"/>
      <w:marLeft w:val="0"/>
      <w:marRight w:val="0"/>
      <w:marTop w:val="0"/>
      <w:marBottom w:val="0"/>
      <w:divBdr>
        <w:top w:val="none" w:sz="0" w:space="0" w:color="auto"/>
        <w:left w:val="none" w:sz="0" w:space="0" w:color="auto"/>
        <w:bottom w:val="none" w:sz="0" w:space="0" w:color="auto"/>
        <w:right w:val="none" w:sz="0" w:space="0" w:color="auto"/>
      </w:divBdr>
    </w:div>
    <w:div w:id="1114593297">
      <w:bodyDiv w:val="1"/>
      <w:marLeft w:val="0"/>
      <w:marRight w:val="0"/>
      <w:marTop w:val="0"/>
      <w:marBottom w:val="0"/>
      <w:divBdr>
        <w:top w:val="none" w:sz="0" w:space="0" w:color="auto"/>
        <w:left w:val="none" w:sz="0" w:space="0" w:color="auto"/>
        <w:bottom w:val="none" w:sz="0" w:space="0" w:color="auto"/>
        <w:right w:val="none" w:sz="0" w:space="0" w:color="auto"/>
      </w:divBdr>
    </w:div>
    <w:div w:id="1117063758">
      <w:bodyDiv w:val="1"/>
      <w:marLeft w:val="0"/>
      <w:marRight w:val="0"/>
      <w:marTop w:val="0"/>
      <w:marBottom w:val="0"/>
      <w:divBdr>
        <w:top w:val="none" w:sz="0" w:space="0" w:color="auto"/>
        <w:left w:val="none" w:sz="0" w:space="0" w:color="auto"/>
        <w:bottom w:val="none" w:sz="0" w:space="0" w:color="auto"/>
        <w:right w:val="none" w:sz="0" w:space="0" w:color="auto"/>
      </w:divBdr>
    </w:div>
    <w:div w:id="1133018484">
      <w:bodyDiv w:val="1"/>
      <w:marLeft w:val="0"/>
      <w:marRight w:val="0"/>
      <w:marTop w:val="0"/>
      <w:marBottom w:val="0"/>
      <w:divBdr>
        <w:top w:val="none" w:sz="0" w:space="0" w:color="auto"/>
        <w:left w:val="none" w:sz="0" w:space="0" w:color="auto"/>
        <w:bottom w:val="none" w:sz="0" w:space="0" w:color="auto"/>
        <w:right w:val="none" w:sz="0" w:space="0" w:color="auto"/>
      </w:divBdr>
    </w:div>
    <w:div w:id="1137991948">
      <w:bodyDiv w:val="1"/>
      <w:marLeft w:val="0"/>
      <w:marRight w:val="0"/>
      <w:marTop w:val="0"/>
      <w:marBottom w:val="0"/>
      <w:divBdr>
        <w:top w:val="none" w:sz="0" w:space="0" w:color="auto"/>
        <w:left w:val="none" w:sz="0" w:space="0" w:color="auto"/>
        <w:bottom w:val="none" w:sz="0" w:space="0" w:color="auto"/>
        <w:right w:val="none" w:sz="0" w:space="0" w:color="auto"/>
      </w:divBdr>
    </w:div>
    <w:div w:id="1141655555">
      <w:bodyDiv w:val="1"/>
      <w:marLeft w:val="0"/>
      <w:marRight w:val="0"/>
      <w:marTop w:val="0"/>
      <w:marBottom w:val="0"/>
      <w:divBdr>
        <w:top w:val="none" w:sz="0" w:space="0" w:color="auto"/>
        <w:left w:val="none" w:sz="0" w:space="0" w:color="auto"/>
        <w:bottom w:val="none" w:sz="0" w:space="0" w:color="auto"/>
        <w:right w:val="none" w:sz="0" w:space="0" w:color="auto"/>
      </w:divBdr>
    </w:div>
    <w:div w:id="1143082212">
      <w:bodyDiv w:val="1"/>
      <w:marLeft w:val="0"/>
      <w:marRight w:val="0"/>
      <w:marTop w:val="0"/>
      <w:marBottom w:val="0"/>
      <w:divBdr>
        <w:top w:val="none" w:sz="0" w:space="0" w:color="auto"/>
        <w:left w:val="none" w:sz="0" w:space="0" w:color="auto"/>
        <w:bottom w:val="none" w:sz="0" w:space="0" w:color="auto"/>
        <w:right w:val="none" w:sz="0" w:space="0" w:color="auto"/>
      </w:divBdr>
    </w:div>
    <w:div w:id="1144614764">
      <w:bodyDiv w:val="1"/>
      <w:marLeft w:val="0"/>
      <w:marRight w:val="0"/>
      <w:marTop w:val="0"/>
      <w:marBottom w:val="0"/>
      <w:divBdr>
        <w:top w:val="none" w:sz="0" w:space="0" w:color="auto"/>
        <w:left w:val="none" w:sz="0" w:space="0" w:color="auto"/>
        <w:bottom w:val="none" w:sz="0" w:space="0" w:color="auto"/>
        <w:right w:val="none" w:sz="0" w:space="0" w:color="auto"/>
      </w:divBdr>
    </w:div>
    <w:div w:id="1145463726">
      <w:bodyDiv w:val="1"/>
      <w:marLeft w:val="0"/>
      <w:marRight w:val="0"/>
      <w:marTop w:val="0"/>
      <w:marBottom w:val="0"/>
      <w:divBdr>
        <w:top w:val="none" w:sz="0" w:space="0" w:color="auto"/>
        <w:left w:val="none" w:sz="0" w:space="0" w:color="auto"/>
        <w:bottom w:val="none" w:sz="0" w:space="0" w:color="auto"/>
        <w:right w:val="none" w:sz="0" w:space="0" w:color="auto"/>
      </w:divBdr>
    </w:div>
    <w:div w:id="1147820713">
      <w:bodyDiv w:val="1"/>
      <w:marLeft w:val="0"/>
      <w:marRight w:val="0"/>
      <w:marTop w:val="0"/>
      <w:marBottom w:val="0"/>
      <w:divBdr>
        <w:top w:val="none" w:sz="0" w:space="0" w:color="auto"/>
        <w:left w:val="none" w:sz="0" w:space="0" w:color="auto"/>
        <w:bottom w:val="none" w:sz="0" w:space="0" w:color="auto"/>
        <w:right w:val="none" w:sz="0" w:space="0" w:color="auto"/>
      </w:divBdr>
    </w:div>
    <w:div w:id="1150563294">
      <w:bodyDiv w:val="1"/>
      <w:marLeft w:val="0"/>
      <w:marRight w:val="0"/>
      <w:marTop w:val="0"/>
      <w:marBottom w:val="0"/>
      <w:divBdr>
        <w:top w:val="none" w:sz="0" w:space="0" w:color="auto"/>
        <w:left w:val="none" w:sz="0" w:space="0" w:color="auto"/>
        <w:bottom w:val="none" w:sz="0" w:space="0" w:color="auto"/>
        <w:right w:val="none" w:sz="0" w:space="0" w:color="auto"/>
      </w:divBdr>
    </w:div>
    <w:div w:id="1152989977">
      <w:bodyDiv w:val="1"/>
      <w:marLeft w:val="0"/>
      <w:marRight w:val="0"/>
      <w:marTop w:val="0"/>
      <w:marBottom w:val="0"/>
      <w:divBdr>
        <w:top w:val="none" w:sz="0" w:space="0" w:color="auto"/>
        <w:left w:val="none" w:sz="0" w:space="0" w:color="auto"/>
        <w:bottom w:val="none" w:sz="0" w:space="0" w:color="auto"/>
        <w:right w:val="none" w:sz="0" w:space="0" w:color="auto"/>
      </w:divBdr>
    </w:div>
    <w:div w:id="1158157461">
      <w:bodyDiv w:val="1"/>
      <w:marLeft w:val="0"/>
      <w:marRight w:val="0"/>
      <w:marTop w:val="0"/>
      <w:marBottom w:val="0"/>
      <w:divBdr>
        <w:top w:val="none" w:sz="0" w:space="0" w:color="auto"/>
        <w:left w:val="none" w:sz="0" w:space="0" w:color="auto"/>
        <w:bottom w:val="none" w:sz="0" w:space="0" w:color="auto"/>
        <w:right w:val="none" w:sz="0" w:space="0" w:color="auto"/>
      </w:divBdr>
    </w:div>
    <w:div w:id="1168061786">
      <w:bodyDiv w:val="1"/>
      <w:marLeft w:val="0"/>
      <w:marRight w:val="0"/>
      <w:marTop w:val="0"/>
      <w:marBottom w:val="0"/>
      <w:divBdr>
        <w:top w:val="none" w:sz="0" w:space="0" w:color="auto"/>
        <w:left w:val="none" w:sz="0" w:space="0" w:color="auto"/>
        <w:bottom w:val="none" w:sz="0" w:space="0" w:color="auto"/>
        <w:right w:val="none" w:sz="0" w:space="0" w:color="auto"/>
      </w:divBdr>
    </w:div>
    <w:div w:id="1202790310">
      <w:bodyDiv w:val="1"/>
      <w:marLeft w:val="0"/>
      <w:marRight w:val="0"/>
      <w:marTop w:val="0"/>
      <w:marBottom w:val="0"/>
      <w:divBdr>
        <w:top w:val="none" w:sz="0" w:space="0" w:color="auto"/>
        <w:left w:val="none" w:sz="0" w:space="0" w:color="auto"/>
        <w:bottom w:val="none" w:sz="0" w:space="0" w:color="auto"/>
        <w:right w:val="none" w:sz="0" w:space="0" w:color="auto"/>
      </w:divBdr>
    </w:div>
    <w:div w:id="1205942838">
      <w:bodyDiv w:val="1"/>
      <w:marLeft w:val="0"/>
      <w:marRight w:val="0"/>
      <w:marTop w:val="0"/>
      <w:marBottom w:val="0"/>
      <w:divBdr>
        <w:top w:val="none" w:sz="0" w:space="0" w:color="auto"/>
        <w:left w:val="none" w:sz="0" w:space="0" w:color="auto"/>
        <w:bottom w:val="none" w:sz="0" w:space="0" w:color="auto"/>
        <w:right w:val="none" w:sz="0" w:space="0" w:color="auto"/>
      </w:divBdr>
    </w:div>
    <w:div w:id="1209877576">
      <w:bodyDiv w:val="1"/>
      <w:marLeft w:val="0"/>
      <w:marRight w:val="0"/>
      <w:marTop w:val="0"/>
      <w:marBottom w:val="0"/>
      <w:divBdr>
        <w:top w:val="none" w:sz="0" w:space="0" w:color="auto"/>
        <w:left w:val="none" w:sz="0" w:space="0" w:color="auto"/>
        <w:bottom w:val="none" w:sz="0" w:space="0" w:color="auto"/>
        <w:right w:val="none" w:sz="0" w:space="0" w:color="auto"/>
      </w:divBdr>
    </w:div>
    <w:div w:id="1214461778">
      <w:bodyDiv w:val="1"/>
      <w:marLeft w:val="0"/>
      <w:marRight w:val="0"/>
      <w:marTop w:val="0"/>
      <w:marBottom w:val="0"/>
      <w:divBdr>
        <w:top w:val="none" w:sz="0" w:space="0" w:color="auto"/>
        <w:left w:val="none" w:sz="0" w:space="0" w:color="auto"/>
        <w:bottom w:val="none" w:sz="0" w:space="0" w:color="auto"/>
        <w:right w:val="none" w:sz="0" w:space="0" w:color="auto"/>
      </w:divBdr>
    </w:div>
    <w:div w:id="1220938178">
      <w:bodyDiv w:val="1"/>
      <w:marLeft w:val="0"/>
      <w:marRight w:val="0"/>
      <w:marTop w:val="0"/>
      <w:marBottom w:val="0"/>
      <w:divBdr>
        <w:top w:val="none" w:sz="0" w:space="0" w:color="auto"/>
        <w:left w:val="none" w:sz="0" w:space="0" w:color="auto"/>
        <w:bottom w:val="none" w:sz="0" w:space="0" w:color="auto"/>
        <w:right w:val="none" w:sz="0" w:space="0" w:color="auto"/>
      </w:divBdr>
    </w:div>
    <w:div w:id="1234201585">
      <w:bodyDiv w:val="1"/>
      <w:marLeft w:val="0"/>
      <w:marRight w:val="0"/>
      <w:marTop w:val="0"/>
      <w:marBottom w:val="0"/>
      <w:divBdr>
        <w:top w:val="none" w:sz="0" w:space="0" w:color="auto"/>
        <w:left w:val="none" w:sz="0" w:space="0" w:color="auto"/>
        <w:bottom w:val="none" w:sz="0" w:space="0" w:color="auto"/>
        <w:right w:val="none" w:sz="0" w:space="0" w:color="auto"/>
      </w:divBdr>
    </w:div>
    <w:div w:id="1239049827">
      <w:bodyDiv w:val="1"/>
      <w:marLeft w:val="0"/>
      <w:marRight w:val="0"/>
      <w:marTop w:val="0"/>
      <w:marBottom w:val="0"/>
      <w:divBdr>
        <w:top w:val="none" w:sz="0" w:space="0" w:color="auto"/>
        <w:left w:val="none" w:sz="0" w:space="0" w:color="auto"/>
        <w:bottom w:val="none" w:sz="0" w:space="0" w:color="auto"/>
        <w:right w:val="none" w:sz="0" w:space="0" w:color="auto"/>
      </w:divBdr>
    </w:div>
    <w:div w:id="1242374379">
      <w:bodyDiv w:val="1"/>
      <w:marLeft w:val="0"/>
      <w:marRight w:val="0"/>
      <w:marTop w:val="0"/>
      <w:marBottom w:val="0"/>
      <w:divBdr>
        <w:top w:val="none" w:sz="0" w:space="0" w:color="auto"/>
        <w:left w:val="none" w:sz="0" w:space="0" w:color="auto"/>
        <w:bottom w:val="none" w:sz="0" w:space="0" w:color="auto"/>
        <w:right w:val="none" w:sz="0" w:space="0" w:color="auto"/>
      </w:divBdr>
    </w:div>
    <w:div w:id="1243102792">
      <w:bodyDiv w:val="1"/>
      <w:marLeft w:val="0"/>
      <w:marRight w:val="0"/>
      <w:marTop w:val="0"/>
      <w:marBottom w:val="0"/>
      <w:divBdr>
        <w:top w:val="none" w:sz="0" w:space="0" w:color="auto"/>
        <w:left w:val="none" w:sz="0" w:space="0" w:color="auto"/>
        <w:bottom w:val="none" w:sz="0" w:space="0" w:color="auto"/>
        <w:right w:val="none" w:sz="0" w:space="0" w:color="auto"/>
      </w:divBdr>
    </w:div>
    <w:div w:id="1258445310">
      <w:bodyDiv w:val="1"/>
      <w:marLeft w:val="0"/>
      <w:marRight w:val="0"/>
      <w:marTop w:val="0"/>
      <w:marBottom w:val="0"/>
      <w:divBdr>
        <w:top w:val="none" w:sz="0" w:space="0" w:color="auto"/>
        <w:left w:val="none" w:sz="0" w:space="0" w:color="auto"/>
        <w:bottom w:val="none" w:sz="0" w:space="0" w:color="auto"/>
        <w:right w:val="none" w:sz="0" w:space="0" w:color="auto"/>
      </w:divBdr>
    </w:div>
    <w:div w:id="1259407658">
      <w:bodyDiv w:val="1"/>
      <w:marLeft w:val="0"/>
      <w:marRight w:val="0"/>
      <w:marTop w:val="0"/>
      <w:marBottom w:val="0"/>
      <w:divBdr>
        <w:top w:val="none" w:sz="0" w:space="0" w:color="auto"/>
        <w:left w:val="none" w:sz="0" w:space="0" w:color="auto"/>
        <w:bottom w:val="none" w:sz="0" w:space="0" w:color="auto"/>
        <w:right w:val="none" w:sz="0" w:space="0" w:color="auto"/>
      </w:divBdr>
    </w:div>
    <w:div w:id="1267932056">
      <w:bodyDiv w:val="1"/>
      <w:marLeft w:val="0"/>
      <w:marRight w:val="0"/>
      <w:marTop w:val="0"/>
      <w:marBottom w:val="0"/>
      <w:divBdr>
        <w:top w:val="none" w:sz="0" w:space="0" w:color="auto"/>
        <w:left w:val="none" w:sz="0" w:space="0" w:color="auto"/>
        <w:bottom w:val="none" w:sz="0" w:space="0" w:color="auto"/>
        <w:right w:val="none" w:sz="0" w:space="0" w:color="auto"/>
      </w:divBdr>
    </w:div>
    <w:div w:id="1268612199">
      <w:bodyDiv w:val="1"/>
      <w:marLeft w:val="0"/>
      <w:marRight w:val="0"/>
      <w:marTop w:val="0"/>
      <w:marBottom w:val="0"/>
      <w:divBdr>
        <w:top w:val="none" w:sz="0" w:space="0" w:color="auto"/>
        <w:left w:val="none" w:sz="0" w:space="0" w:color="auto"/>
        <w:bottom w:val="none" w:sz="0" w:space="0" w:color="auto"/>
        <w:right w:val="none" w:sz="0" w:space="0" w:color="auto"/>
      </w:divBdr>
    </w:div>
    <w:div w:id="1280068800">
      <w:bodyDiv w:val="1"/>
      <w:marLeft w:val="0"/>
      <w:marRight w:val="0"/>
      <w:marTop w:val="0"/>
      <w:marBottom w:val="0"/>
      <w:divBdr>
        <w:top w:val="none" w:sz="0" w:space="0" w:color="auto"/>
        <w:left w:val="none" w:sz="0" w:space="0" w:color="auto"/>
        <w:bottom w:val="none" w:sz="0" w:space="0" w:color="auto"/>
        <w:right w:val="none" w:sz="0" w:space="0" w:color="auto"/>
      </w:divBdr>
    </w:div>
    <w:div w:id="1297830328">
      <w:bodyDiv w:val="1"/>
      <w:marLeft w:val="0"/>
      <w:marRight w:val="0"/>
      <w:marTop w:val="0"/>
      <w:marBottom w:val="0"/>
      <w:divBdr>
        <w:top w:val="none" w:sz="0" w:space="0" w:color="auto"/>
        <w:left w:val="none" w:sz="0" w:space="0" w:color="auto"/>
        <w:bottom w:val="none" w:sz="0" w:space="0" w:color="auto"/>
        <w:right w:val="none" w:sz="0" w:space="0" w:color="auto"/>
      </w:divBdr>
    </w:div>
    <w:div w:id="1305043423">
      <w:bodyDiv w:val="1"/>
      <w:marLeft w:val="0"/>
      <w:marRight w:val="0"/>
      <w:marTop w:val="0"/>
      <w:marBottom w:val="0"/>
      <w:divBdr>
        <w:top w:val="none" w:sz="0" w:space="0" w:color="auto"/>
        <w:left w:val="none" w:sz="0" w:space="0" w:color="auto"/>
        <w:bottom w:val="none" w:sz="0" w:space="0" w:color="auto"/>
        <w:right w:val="none" w:sz="0" w:space="0" w:color="auto"/>
      </w:divBdr>
    </w:div>
    <w:div w:id="1321346170">
      <w:bodyDiv w:val="1"/>
      <w:marLeft w:val="0"/>
      <w:marRight w:val="0"/>
      <w:marTop w:val="0"/>
      <w:marBottom w:val="0"/>
      <w:divBdr>
        <w:top w:val="none" w:sz="0" w:space="0" w:color="auto"/>
        <w:left w:val="none" w:sz="0" w:space="0" w:color="auto"/>
        <w:bottom w:val="none" w:sz="0" w:space="0" w:color="auto"/>
        <w:right w:val="none" w:sz="0" w:space="0" w:color="auto"/>
      </w:divBdr>
    </w:div>
    <w:div w:id="1324704183">
      <w:bodyDiv w:val="1"/>
      <w:marLeft w:val="0"/>
      <w:marRight w:val="0"/>
      <w:marTop w:val="0"/>
      <w:marBottom w:val="0"/>
      <w:divBdr>
        <w:top w:val="none" w:sz="0" w:space="0" w:color="auto"/>
        <w:left w:val="none" w:sz="0" w:space="0" w:color="auto"/>
        <w:bottom w:val="none" w:sz="0" w:space="0" w:color="auto"/>
        <w:right w:val="none" w:sz="0" w:space="0" w:color="auto"/>
      </w:divBdr>
    </w:div>
    <w:div w:id="1325746304">
      <w:bodyDiv w:val="1"/>
      <w:marLeft w:val="0"/>
      <w:marRight w:val="0"/>
      <w:marTop w:val="0"/>
      <w:marBottom w:val="0"/>
      <w:divBdr>
        <w:top w:val="none" w:sz="0" w:space="0" w:color="auto"/>
        <w:left w:val="none" w:sz="0" w:space="0" w:color="auto"/>
        <w:bottom w:val="none" w:sz="0" w:space="0" w:color="auto"/>
        <w:right w:val="none" w:sz="0" w:space="0" w:color="auto"/>
      </w:divBdr>
    </w:div>
    <w:div w:id="1333797787">
      <w:bodyDiv w:val="1"/>
      <w:marLeft w:val="0"/>
      <w:marRight w:val="0"/>
      <w:marTop w:val="0"/>
      <w:marBottom w:val="0"/>
      <w:divBdr>
        <w:top w:val="none" w:sz="0" w:space="0" w:color="auto"/>
        <w:left w:val="none" w:sz="0" w:space="0" w:color="auto"/>
        <w:bottom w:val="none" w:sz="0" w:space="0" w:color="auto"/>
        <w:right w:val="none" w:sz="0" w:space="0" w:color="auto"/>
      </w:divBdr>
    </w:div>
    <w:div w:id="1338003308">
      <w:bodyDiv w:val="1"/>
      <w:marLeft w:val="0"/>
      <w:marRight w:val="0"/>
      <w:marTop w:val="0"/>
      <w:marBottom w:val="0"/>
      <w:divBdr>
        <w:top w:val="none" w:sz="0" w:space="0" w:color="auto"/>
        <w:left w:val="none" w:sz="0" w:space="0" w:color="auto"/>
        <w:bottom w:val="none" w:sz="0" w:space="0" w:color="auto"/>
        <w:right w:val="none" w:sz="0" w:space="0" w:color="auto"/>
      </w:divBdr>
    </w:div>
    <w:div w:id="1339581337">
      <w:bodyDiv w:val="1"/>
      <w:marLeft w:val="0"/>
      <w:marRight w:val="0"/>
      <w:marTop w:val="0"/>
      <w:marBottom w:val="0"/>
      <w:divBdr>
        <w:top w:val="none" w:sz="0" w:space="0" w:color="auto"/>
        <w:left w:val="none" w:sz="0" w:space="0" w:color="auto"/>
        <w:bottom w:val="none" w:sz="0" w:space="0" w:color="auto"/>
        <w:right w:val="none" w:sz="0" w:space="0" w:color="auto"/>
      </w:divBdr>
    </w:div>
    <w:div w:id="1347639342">
      <w:bodyDiv w:val="1"/>
      <w:marLeft w:val="0"/>
      <w:marRight w:val="0"/>
      <w:marTop w:val="0"/>
      <w:marBottom w:val="0"/>
      <w:divBdr>
        <w:top w:val="none" w:sz="0" w:space="0" w:color="auto"/>
        <w:left w:val="none" w:sz="0" w:space="0" w:color="auto"/>
        <w:bottom w:val="none" w:sz="0" w:space="0" w:color="auto"/>
        <w:right w:val="none" w:sz="0" w:space="0" w:color="auto"/>
      </w:divBdr>
    </w:div>
    <w:div w:id="1348555704">
      <w:bodyDiv w:val="1"/>
      <w:marLeft w:val="0"/>
      <w:marRight w:val="0"/>
      <w:marTop w:val="0"/>
      <w:marBottom w:val="0"/>
      <w:divBdr>
        <w:top w:val="none" w:sz="0" w:space="0" w:color="auto"/>
        <w:left w:val="none" w:sz="0" w:space="0" w:color="auto"/>
        <w:bottom w:val="none" w:sz="0" w:space="0" w:color="auto"/>
        <w:right w:val="none" w:sz="0" w:space="0" w:color="auto"/>
      </w:divBdr>
    </w:div>
    <w:div w:id="1349983741">
      <w:bodyDiv w:val="1"/>
      <w:marLeft w:val="0"/>
      <w:marRight w:val="0"/>
      <w:marTop w:val="0"/>
      <w:marBottom w:val="0"/>
      <w:divBdr>
        <w:top w:val="none" w:sz="0" w:space="0" w:color="auto"/>
        <w:left w:val="none" w:sz="0" w:space="0" w:color="auto"/>
        <w:bottom w:val="none" w:sz="0" w:space="0" w:color="auto"/>
        <w:right w:val="none" w:sz="0" w:space="0" w:color="auto"/>
      </w:divBdr>
    </w:div>
    <w:div w:id="1353334504">
      <w:bodyDiv w:val="1"/>
      <w:marLeft w:val="0"/>
      <w:marRight w:val="0"/>
      <w:marTop w:val="0"/>
      <w:marBottom w:val="0"/>
      <w:divBdr>
        <w:top w:val="none" w:sz="0" w:space="0" w:color="auto"/>
        <w:left w:val="none" w:sz="0" w:space="0" w:color="auto"/>
        <w:bottom w:val="none" w:sz="0" w:space="0" w:color="auto"/>
        <w:right w:val="none" w:sz="0" w:space="0" w:color="auto"/>
      </w:divBdr>
    </w:div>
    <w:div w:id="1354844005">
      <w:bodyDiv w:val="1"/>
      <w:marLeft w:val="0"/>
      <w:marRight w:val="0"/>
      <w:marTop w:val="0"/>
      <w:marBottom w:val="0"/>
      <w:divBdr>
        <w:top w:val="none" w:sz="0" w:space="0" w:color="auto"/>
        <w:left w:val="none" w:sz="0" w:space="0" w:color="auto"/>
        <w:bottom w:val="none" w:sz="0" w:space="0" w:color="auto"/>
        <w:right w:val="none" w:sz="0" w:space="0" w:color="auto"/>
      </w:divBdr>
    </w:div>
    <w:div w:id="1355889352">
      <w:bodyDiv w:val="1"/>
      <w:marLeft w:val="0"/>
      <w:marRight w:val="0"/>
      <w:marTop w:val="0"/>
      <w:marBottom w:val="0"/>
      <w:divBdr>
        <w:top w:val="none" w:sz="0" w:space="0" w:color="auto"/>
        <w:left w:val="none" w:sz="0" w:space="0" w:color="auto"/>
        <w:bottom w:val="none" w:sz="0" w:space="0" w:color="auto"/>
        <w:right w:val="none" w:sz="0" w:space="0" w:color="auto"/>
      </w:divBdr>
    </w:div>
    <w:div w:id="1357390728">
      <w:bodyDiv w:val="1"/>
      <w:marLeft w:val="0"/>
      <w:marRight w:val="0"/>
      <w:marTop w:val="0"/>
      <w:marBottom w:val="0"/>
      <w:divBdr>
        <w:top w:val="none" w:sz="0" w:space="0" w:color="auto"/>
        <w:left w:val="none" w:sz="0" w:space="0" w:color="auto"/>
        <w:bottom w:val="none" w:sz="0" w:space="0" w:color="auto"/>
        <w:right w:val="none" w:sz="0" w:space="0" w:color="auto"/>
      </w:divBdr>
    </w:div>
    <w:div w:id="1373116395">
      <w:bodyDiv w:val="1"/>
      <w:marLeft w:val="0"/>
      <w:marRight w:val="0"/>
      <w:marTop w:val="0"/>
      <w:marBottom w:val="0"/>
      <w:divBdr>
        <w:top w:val="none" w:sz="0" w:space="0" w:color="auto"/>
        <w:left w:val="none" w:sz="0" w:space="0" w:color="auto"/>
        <w:bottom w:val="none" w:sz="0" w:space="0" w:color="auto"/>
        <w:right w:val="none" w:sz="0" w:space="0" w:color="auto"/>
      </w:divBdr>
    </w:div>
    <w:div w:id="1373459420">
      <w:bodyDiv w:val="1"/>
      <w:marLeft w:val="0"/>
      <w:marRight w:val="0"/>
      <w:marTop w:val="0"/>
      <w:marBottom w:val="0"/>
      <w:divBdr>
        <w:top w:val="none" w:sz="0" w:space="0" w:color="auto"/>
        <w:left w:val="none" w:sz="0" w:space="0" w:color="auto"/>
        <w:bottom w:val="none" w:sz="0" w:space="0" w:color="auto"/>
        <w:right w:val="none" w:sz="0" w:space="0" w:color="auto"/>
      </w:divBdr>
    </w:div>
    <w:div w:id="1381200282">
      <w:bodyDiv w:val="1"/>
      <w:marLeft w:val="0"/>
      <w:marRight w:val="0"/>
      <w:marTop w:val="0"/>
      <w:marBottom w:val="0"/>
      <w:divBdr>
        <w:top w:val="none" w:sz="0" w:space="0" w:color="auto"/>
        <w:left w:val="none" w:sz="0" w:space="0" w:color="auto"/>
        <w:bottom w:val="none" w:sz="0" w:space="0" w:color="auto"/>
        <w:right w:val="none" w:sz="0" w:space="0" w:color="auto"/>
      </w:divBdr>
    </w:div>
    <w:div w:id="1390810201">
      <w:bodyDiv w:val="1"/>
      <w:marLeft w:val="0"/>
      <w:marRight w:val="0"/>
      <w:marTop w:val="0"/>
      <w:marBottom w:val="0"/>
      <w:divBdr>
        <w:top w:val="none" w:sz="0" w:space="0" w:color="auto"/>
        <w:left w:val="none" w:sz="0" w:space="0" w:color="auto"/>
        <w:bottom w:val="none" w:sz="0" w:space="0" w:color="auto"/>
        <w:right w:val="none" w:sz="0" w:space="0" w:color="auto"/>
      </w:divBdr>
    </w:div>
    <w:div w:id="1396393733">
      <w:bodyDiv w:val="1"/>
      <w:marLeft w:val="0"/>
      <w:marRight w:val="0"/>
      <w:marTop w:val="0"/>
      <w:marBottom w:val="0"/>
      <w:divBdr>
        <w:top w:val="none" w:sz="0" w:space="0" w:color="auto"/>
        <w:left w:val="none" w:sz="0" w:space="0" w:color="auto"/>
        <w:bottom w:val="none" w:sz="0" w:space="0" w:color="auto"/>
        <w:right w:val="none" w:sz="0" w:space="0" w:color="auto"/>
      </w:divBdr>
    </w:div>
    <w:div w:id="1413118269">
      <w:bodyDiv w:val="1"/>
      <w:marLeft w:val="0"/>
      <w:marRight w:val="0"/>
      <w:marTop w:val="0"/>
      <w:marBottom w:val="0"/>
      <w:divBdr>
        <w:top w:val="none" w:sz="0" w:space="0" w:color="auto"/>
        <w:left w:val="none" w:sz="0" w:space="0" w:color="auto"/>
        <w:bottom w:val="none" w:sz="0" w:space="0" w:color="auto"/>
        <w:right w:val="none" w:sz="0" w:space="0" w:color="auto"/>
      </w:divBdr>
    </w:div>
    <w:div w:id="1416979859">
      <w:bodyDiv w:val="1"/>
      <w:marLeft w:val="0"/>
      <w:marRight w:val="0"/>
      <w:marTop w:val="0"/>
      <w:marBottom w:val="0"/>
      <w:divBdr>
        <w:top w:val="none" w:sz="0" w:space="0" w:color="auto"/>
        <w:left w:val="none" w:sz="0" w:space="0" w:color="auto"/>
        <w:bottom w:val="none" w:sz="0" w:space="0" w:color="auto"/>
        <w:right w:val="none" w:sz="0" w:space="0" w:color="auto"/>
      </w:divBdr>
    </w:div>
    <w:div w:id="1422340355">
      <w:bodyDiv w:val="1"/>
      <w:marLeft w:val="0"/>
      <w:marRight w:val="0"/>
      <w:marTop w:val="0"/>
      <w:marBottom w:val="0"/>
      <w:divBdr>
        <w:top w:val="none" w:sz="0" w:space="0" w:color="auto"/>
        <w:left w:val="none" w:sz="0" w:space="0" w:color="auto"/>
        <w:bottom w:val="none" w:sz="0" w:space="0" w:color="auto"/>
        <w:right w:val="none" w:sz="0" w:space="0" w:color="auto"/>
      </w:divBdr>
    </w:div>
    <w:div w:id="1424570040">
      <w:bodyDiv w:val="1"/>
      <w:marLeft w:val="0"/>
      <w:marRight w:val="0"/>
      <w:marTop w:val="0"/>
      <w:marBottom w:val="0"/>
      <w:divBdr>
        <w:top w:val="none" w:sz="0" w:space="0" w:color="auto"/>
        <w:left w:val="none" w:sz="0" w:space="0" w:color="auto"/>
        <w:bottom w:val="none" w:sz="0" w:space="0" w:color="auto"/>
        <w:right w:val="none" w:sz="0" w:space="0" w:color="auto"/>
      </w:divBdr>
    </w:div>
    <w:div w:id="1426222348">
      <w:bodyDiv w:val="1"/>
      <w:marLeft w:val="0"/>
      <w:marRight w:val="0"/>
      <w:marTop w:val="0"/>
      <w:marBottom w:val="0"/>
      <w:divBdr>
        <w:top w:val="none" w:sz="0" w:space="0" w:color="auto"/>
        <w:left w:val="none" w:sz="0" w:space="0" w:color="auto"/>
        <w:bottom w:val="none" w:sz="0" w:space="0" w:color="auto"/>
        <w:right w:val="none" w:sz="0" w:space="0" w:color="auto"/>
      </w:divBdr>
    </w:div>
    <w:div w:id="1428232556">
      <w:bodyDiv w:val="1"/>
      <w:marLeft w:val="0"/>
      <w:marRight w:val="0"/>
      <w:marTop w:val="0"/>
      <w:marBottom w:val="0"/>
      <w:divBdr>
        <w:top w:val="none" w:sz="0" w:space="0" w:color="auto"/>
        <w:left w:val="none" w:sz="0" w:space="0" w:color="auto"/>
        <w:bottom w:val="none" w:sz="0" w:space="0" w:color="auto"/>
        <w:right w:val="none" w:sz="0" w:space="0" w:color="auto"/>
      </w:divBdr>
    </w:div>
    <w:div w:id="1434938389">
      <w:bodyDiv w:val="1"/>
      <w:marLeft w:val="0"/>
      <w:marRight w:val="0"/>
      <w:marTop w:val="0"/>
      <w:marBottom w:val="0"/>
      <w:divBdr>
        <w:top w:val="none" w:sz="0" w:space="0" w:color="auto"/>
        <w:left w:val="none" w:sz="0" w:space="0" w:color="auto"/>
        <w:bottom w:val="none" w:sz="0" w:space="0" w:color="auto"/>
        <w:right w:val="none" w:sz="0" w:space="0" w:color="auto"/>
      </w:divBdr>
    </w:div>
    <w:div w:id="1449423227">
      <w:bodyDiv w:val="1"/>
      <w:marLeft w:val="0"/>
      <w:marRight w:val="0"/>
      <w:marTop w:val="0"/>
      <w:marBottom w:val="0"/>
      <w:divBdr>
        <w:top w:val="none" w:sz="0" w:space="0" w:color="auto"/>
        <w:left w:val="none" w:sz="0" w:space="0" w:color="auto"/>
        <w:bottom w:val="none" w:sz="0" w:space="0" w:color="auto"/>
        <w:right w:val="none" w:sz="0" w:space="0" w:color="auto"/>
      </w:divBdr>
    </w:div>
    <w:div w:id="1452087155">
      <w:bodyDiv w:val="1"/>
      <w:marLeft w:val="0"/>
      <w:marRight w:val="0"/>
      <w:marTop w:val="0"/>
      <w:marBottom w:val="0"/>
      <w:divBdr>
        <w:top w:val="none" w:sz="0" w:space="0" w:color="auto"/>
        <w:left w:val="none" w:sz="0" w:space="0" w:color="auto"/>
        <w:bottom w:val="none" w:sz="0" w:space="0" w:color="auto"/>
        <w:right w:val="none" w:sz="0" w:space="0" w:color="auto"/>
      </w:divBdr>
    </w:div>
    <w:div w:id="1464277333">
      <w:bodyDiv w:val="1"/>
      <w:marLeft w:val="0"/>
      <w:marRight w:val="0"/>
      <w:marTop w:val="0"/>
      <w:marBottom w:val="0"/>
      <w:divBdr>
        <w:top w:val="none" w:sz="0" w:space="0" w:color="auto"/>
        <w:left w:val="none" w:sz="0" w:space="0" w:color="auto"/>
        <w:bottom w:val="none" w:sz="0" w:space="0" w:color="auto"/>
        <w:right w:val="none" w:sz="0" w:space="0" w:color="auto"/>
      </w:divBdr>
    </w:div>
    <w:div w:id="1464418536">
      <w:bodyDiv w:val="1"/>
      <w:marLeft w:val="0"/>
      <w:marRight w:val="0"/>
      <w:marTop w:val="0"/>
      <w:marBottom w:val="0"/>
      <w:divBdr>
        <w:top w:val="none" w:sz="0" w:space="0" w:color="auto"/>
        <w:left w:val="none" w:sz="0" w:space="0" w:color="auto"/>
        <w:bottom w:val="none" w:sz="0" w:space="0" w:color="auto"/>
        <w:right w:val="none" w:sz="0" w:space="0" w:color="auto"/>
      </w:divBdr>
    </w:div>
    <w:div w:id="1482189107">
      <w:bodyDiv w:val="1"/>
      <w:marLeft w:val="0"/>
      <w:marRight w:val="0"/>
      <w:marTop w:val="0"/>
      <w:marBottom w:val="0"/>
      <w:divBdr>
        <w:top w:val="none" w:sz="0" w:space="0" w:color="auto"/>
        <w:left w:val="none" w:sz="0" w:space="0" w:color="auto"/>
        <w:bottom w:val="none" w:sz="0" w:space="0" w:color="auto"/>
        <w:right w:val="none" w:sz="0" w:space="0" w:color="auto"/>
      </w:divBdr>
    </w:div>
    <w:div w:id="1483893004">
      <w:bodyDiv w:val="1"/>
      <w:marLeft w:val="0"/>
      <w:marRight w:val="0"/>
      <w:marTop w:val="0"/>
      <w:marBottom w:val="0"/>
      <w:divBdr>
        <w:top w:val="none" w:sz="0" w:space="0" w:color="auto"/>
        <w:left w:val="none" w:sz="0" w:space="0" w:color="auto"/>
        <w:bottom w:val="none" w:sz="0" w:space="0" w:color="auto"/>
        <w:right w:val="none" w:sz="0" w:space="0" w:color="auto"/>
      </w:divBdr>
    </w:div>
    <w:div w:id="1485927137">
      <w:bodyDiv w:val="1"/>
      <w:marLeft w:val="0"/>
      <w:marRight w:val="0"/>
      <w:marTop w:val="0"/>
      <w:marBottom w:val="0"/>
      <w:divBdr>
        <w:top w:val="none" w:sz="0" w:space="0" w:color="auto"/>
        <w:left w:val="none" w:sz="0" w:space="0" w:color="auto"/>
        <w:bottom w:val="none" w:sz="0" w:space="0" w:color="auto"/>
        <w:right w:val="none" w:sz="0" w:space="0" w:color="auto"/>
      </w:divBdr>
    </w:div>
    <w:div w:id="1488201603">
      <w:bodyDiv w:val="1"/>
      <w:marLeft w:val="0"/>
      <w:marRight w:val="0"/>
      <w:marTop w:val="0"/>
      <w:marBottom w:val="0"/>
      <w:divBdr>
        <w:top w:val="none" w:sz="0" w:space="0" w:color="auto"/>
        <w:left w:val="none" w:sz="0" w:space="0" w:color="auto"/>
        <w:bottom w:val="none" w:sz="0" w:space="0" w:color="auto"/>
        <w:right w:val="none" w:sz="0" w:space="0" w:color="auto"/>
      </w:divBdr>
    </w:div>
    <w:div w:id="1488208676">
      <w:bodyDiv w:val="1"/>
      <w:marLeft w:val="0"/>
      <w:marRight w:val="0"/>
      <w:marTop w:val="0"/>
      <w:marBottom w:val="0"/>
      <w:divBdr>
        <w:top w:val="none" w:sz="0" w:space="0" w:color="auto"/>
        <w:left w:val="none" w:sz="0" w:space="0" w:color="auto"/>
        <w:bottom w:val="none" w:sz="0" w:space="0" w:color="auto"/>
        <w:right w:val="none" w:sz="0" w:space="0" w:color="auto"/>
      </w:divBdr>
    </w:div>
    <w:div w:id="1488325885">
      <w:bodyDiv w:val="1"/>
      <w:marLeft w:val="0"/>
      <w:marRight w:val="0"/>
      <w:marTop w:val="0"/>
      <w:marBottom w:val="0"/>
      <w:divBdr>
        <w:top w:val="none" w:sz="0" w:space="0" w:color="auto"/>
        <w:left w:val="none" w:sz="0" w:space="0" w:color="auto"/>
        <w:bottom w:val="none" w:sz="0" w:space="0" w:color="auto"/>
        <w:right w:val="none" w:sz="0" w:space="0" w:color="auto"/>
      </w:divBdr>
    </w:div>
    <w:div w:id="1504006465">
      <w:bodyDiv w:val="1"/>
      <w:marLeft w:val="0"/>
      <w:marRight w:val="0"/>
      <w:marTop w:val="0"/>
      <w:marBottom w:val="0"/>
      <w:divBdr>
        <w:top w:val="none" w:sz="0" w:space="0" w:color="auto"/>
        <w:left w:val="none" w:sz="0" w:space="0" w:color="auto"/>
        <w:bottom w:val="none" w:sz="0" w:space="0" w:color="auto"/>
        <w:right w:val="none" w:sz="0" w:space="0" w:color="auto"/>
      </w:divBdr>
    </w:div>
    <w:div w:id="1512991890">
      <w:bodyDiv w:val="1"/>
      <w:marLeft w:val="0"/>
      <w:marRight w:val="0"/>
      <w:marTop w:val="0"/>
      <w:marBottom w:val="0"/>
      <w:divBdr>
        <w:top w:val="none" w:sz="0" w:space="0" w:color="auto"/>
        <w:left w:val="none" w:sz="0" w:space="0" w:color="auto"/>
        <w:bottom w:val="none" w:sz="0" w:space="0" w:color="auto"/>
        <w:right w:val="none" w:sz="0" w:space="0" w:color="auto"/>
      </w:divBdr>
    </w:div>
    <w:div w:id="1521580940">
      <w:bodyDiv w:val="1"/>
      <w:marLeft w:val="0"/>
      <w:marRight w:val="0"/>
      <w:marTop w:val="0"/>
      <w:marBottom w:val="0"/>
      <w:divBdr>
        <w:top w:val="none" w:sz="0" w:space="0" w:color="auto"/>
        <w:left w:val="none" w:sz="0" w:space="0" w:color="auto"/>
        <w:bottom w:val="none" w:sz="0" w:space="0" w:color="auto"/>
        <w:right w:val="none" w:sz="0" w:space="0" w:color="auto"/>
      </w:divBdr>
    </w:div>
    <w:div w:id="1524199429">
      <w:bodyDiv w:val="1"/>
      <w:marLeft w:val="0"/>
      <w:marRight w:val="0"/>
      <w:marTop w:val="0"/>
      <w:marBottom w:val="0"/>
      <w:divBdr>
        <w:top w:val="none" w:sz="0" w:space="0" w:color="auto"/>
        <w:left w:val="none" w:sz="0" w:space="0" w:color="auto"/>
        <w:bottom w:val="none" w:sz="0" w:space="0" w:color="auto"/>
        <w:right w:val="none" w:sz="0" w:space="0" w:color="auto"/>
      </w:divBdr>
    </w:div>
    <w:div w:id="1535997930">
      <w:bodyDiv w:val="1"/>
      <w:marLeft w:val="0"/>
      <w:marRight w:val="0"/>
      <w:marTop w:val="0"/>
      <w:marBottom w:val="0"/>
      <w:divBdr>
        <w:top w:val="none" w:sz="0" w:space="0" w:color="auto"/>
        <w:left w:val="none" w:sz="0" w:space="0" w:color="auto"/>
        <w:bottom w:val="none" w:sz="0" w:space="0" w:color="auto"/>
        <w:right w:val="none" w:sz="0" w:space="0" w:color="auto"/>
      </w:divBdr>
    </w:div>
    <w:div w:id="1537963934">
      <w:bodyDiv w:val="1"/>
      <w:marLeft w:val="0"/>
      <w:marRight w:val="0"/>
      <w:marTop w:val="0"/>
      <w:marBottom w:val="0"/>
      <w:divBdr>
        <w:top w:val="none" w:sz="0" w:space="0" w:color="auto"/>
        <w:left w:val="none" w:sz="0" w:space="0" w:color="auto"/>
        <w:bottom w:val="none" w:sz="0" w:space="0" w:color="auto"/>
        <w:right w:val="none" w:sz="0" w:space="0" w:color="auto"/>
      </w:divBdr>
    </w:div>
    <w:div w:id="1542396488">
      <w:bodyDiv w:val="1"/>
      <w:marLeft w:val="0"/>
      <w:marRight w:val="0"/>
      <w:marTop w:val="0"/>
      <w:marBottom w:val="0"/>
      <w:divBdr>
        <w:top w:val="none" w:sz="0" w:space="0" w:color="auto"/>
        <w:left w:val="none" w:sz="0" w:space="0" w:color="auto"/>
        <w:bottom w:val="none" w:sz="0" w:space="0" w:color="auto"/>
        <w:right w:val="none" w:sz="0" w:space="0" w:color="auto"/>
      </w:divBdr>
    </w:div>
    <w:div w:id="1543253351">
      <w:bodyDiv w:val="1"/>
      <w:marLeft w:val="0"/>
      <w:marRight w:val="0"/>
      <w:marTop w:val="0"/>
      <w:marBottom w:val="0"/>
      <w:divBdr>
        <w:top w:val="none" w:sz="0" w:space="0" w:color="auto"/>
        <w:left w:val="none" w:sz="0" w:space="0" w:color="auto"/>
        <w:bottom w:val="none" w:sz="0" w:space="0" w:color="auto"/>
        <w:right w:val="none" w:sz="0" w:space="0" w:color="auto"/>
      </w:divBdr>
    </w:div>
    <w:div w:id="1546868697">
      <w:bodyDiv w:val="1"/>
      <w:marLeft w:val="0"/>
      <w:marRight w:val="0"/>
      <w:marTop w:val="0"/>
      <w:marBottom w:val="0"/>
      <w:divBdr>
        <w:top w:val="none" w:sz="0" w:space="0" w:color="auto"/>
        <w:left w:val="none" w:sz="0" w:space="0" w:color="auto"/>
        <w:bottom w:val="none" w:sz="0" w:space="0" w:color="auto"/>
        <w:right w:val="none" w:sz="0" w:space="0" w:color="auto"/>
      </w:divBdr>
    </w:div>
    <w:div w:id="1549416333">
      <w:bodyDiv w:val="1"/>
      <w:marLeft w:val="0"/>
      <w:marRight w:val="0"/>
      <w:marTop w:val="0"/>
      <w:marBottom w:val="0"/>
      <w:divBdr>
        <w:top w:val="none" w:sz="0" w:space="0" w:color="auto"/>
        <w:left w:val="none" w:sz="0" w:space="0" w:color="auto"/>
        <w:bottom w:val="none" w:sz="0" w:space="0" w:color="auto"/>
        <w:right w:val="none" w:sz="0" w:space="0" w:color="auto"/>
      </w:divBdr>
    </w:div>
    <w:div w:id="1549950512">
      <w:bodyDiv w:val="1"/>
      <w:marLeft w:val="0"/>
      <w:marRight w:val="0"/>
      <w:marTop w:val="0"/>
      <w:marBottom w:val="0"/>
      <w:divBdr>
        <w:top w:val="none" w:sz="0" w:space="0" w:color="auto"/>
        <w:left w:val="none" w:sz="0" w:space="0" w:color="auto"/>
        <w:bottom w:val="none" w:sz="0" w:space="0" w:color="auto"/>
        <w:right w:val="none" w:sz="0" w:space="0" w:color="auto"/>
      </w:divBdr>
    </w:div>
    <w:div w:id="1574126520">
      <w:bodyDiv w:val="1"/>
      <w:marLeft w:val="0"/>
      <w:marRight w:val="0"/>
      <w:marTop w:val="0"/>
      <w:marBottom w:val="0"/>
      <w:divBdr>
        <w:top w:val="none" w:sz="0" w:space="0" w:color="auto"/>
        <w:left w:val="none" w:sz="0" w:space="0" w:color="auto"/>
        <w:bottom w:val="none" w:sz="0" w:space="0" w:color="auto"/>
        <w:right w:val="none" w:sz="0" w:space="0" w:color="auto"/>
      </w:divBdr>
    </w:div>
    <w:div w:id="1574198629">
      <w:bodyDiv w:val="1"/>
      <w:marLeft w:val="0"/>
      <w:marRight w:val="0"/>
      <w:marTop w:val="0"/>
      <w:marBottom w:val="0"/>
      <w:divBdr>
        <w:top w:val="none" w:sz="0" w:space="0" w:color="auto"/>
        <w:left w:val="none" w:sz="0" w:space="0" w:color="auto"/>
        <w:bottom w:val="none" w:sz="0" w:space="0" w:color="auto"/>
        <w:right w:val="none" w:sz="0" w:space="0" w:color="auto"/>
      </w:divBdr>
    </w:div>
    <w:div w:id="1582064900">
      <w:bodyDiv w:val="1"/>
      <w:marLeft w:val="0"/>
      <w:marRight w:val="0"/>
      <w:marTop w:val="0"/>
      <w:marBottom w:val="0"/>
      <w:divBdr>
        <w:top w:val="none" w:sz="0" w:space="0" w:color="auto"/>
        <w:left w:val="none" w:sz="0" w:space="0" w:color="auto"/>
        <w:bottom w:val="none" w:sz="0" w:space="0" w:color="auto"/>
        <w:right w:val="none" w:sz="0" w:space="0" w:color="auto"/>
      </w:divBdr>
    </w:div>
    <w:div w:id="1587766645">
      <w:bodyDiv w:val="1"/>
      <w:marLeft w:val="0"/>
      <w:marRight w:val="0"/>
      <w:marTop w:val="0"/>
      <w:marBottom w:val="0"/>
      <w:divBdr>
        <w:top w:val="none" w:sz="0" w:space="0" w:color="auto"/>
        <w:left w:val="none" w:sz="0" w:space="0" w:color="auto"/>
        <w:bottom w:val="none" w:sz="0" w:space="0" w:color="auto"/>
        <w:right w:val="none" w:sz="0" w:space="0" w:color="auto"/>
      </w:divBdr>
    </w:div>
    <w:div w:id="1598636167">
      <w:bodyDiv w:val="1"/>
      <w:marLeft w:val="0"/>
      <w:marRight w:val="0"/>
      <w:marTop w:val="0"/>
      <w:marBottom w:val="0"/>
      <w:divBdr>
        <w:top w:val="none" w:sz="0" w:space="0" w:color="auto"/>
        <w:left w:val="none" w:sz="0" w:space="0" w:color="auto"/>
        <w:bottom w:val="none" w:sz="0" w:space="0" w:color="auto"/>
        <w:right w:val="none" w:sz="0" w:space="0" w:color="auto"/>
      </w:divBdr>
    </w:div>
    <w:div w:id="1598753413">
      <w:bodyDiv w:val="1"/>
      <w:marLeft w:val="0"/>
      <w:marRight w:val="0"/>
      <w:marTop w:val="0"/>
      <w:marBottom w:val="0"/>
      <w:divBdr>
        <w:top w:val="none" w:sz="0" w:space="0" w:color="auto"/>
        <w:left w:val="none" w:sz="0" w:space="0" w:color="auto"/>
        <w:bottom w:val="none" w:sz="0" w:space="0" w:color="auto"/>
        <w:right w:val="none" w:sz="0" w:space="0" w:color="auto"/>
      </w:divBdr>
    </w:div>
    <w:div w:id="1620263669">
      <w:bodyDiv w:val="1"/>
      <w:marLeft w:val="0"/>
      <w:marRight w:val="0"/>
      <w:marTop w:val="0"/>
      <w:marBottom w:val="0"/>
      <w:divBdr>
        <w:top w:val="none" w:sz="0" w:space="0" w:color="auto"/>
        <w:left w:val="none" w:sz="0" w:space="0" w:color="auto"/>
        <w:bottom w:val="none" w:sz="0" w:space="0" w:color="auto"/>
        <w:right w:val="none" w:sz="0" w:space="0" w:color="auto"/>
      </w:divBdr>
    </w:div>
    <w:div w:id="1620792394">
      <w:bodyDiv w:val="1"/>
      <w:marLeft w:val="0"/>
      <w:marRight w:val="0"/>
      <w:marTop w:val="0"/>
      <w:marBottom w:val="0"/>
      <w:divBdr>
        <w:top w:val="none" w:sz="0" w:space="0" w:color="auto"/>
        <w:left w:val="none" w:sz="0" w:space="0" w:color="auto"/>
        <w:bottom w:val="none" w:sz="0" w:space="0" w:color="auto"/>
        <w:right w:val="none" w:sz="0" w:space="0" w:color="auto"/>
      </w:divBdr>
    </w:div>
    <w:div w:id="1623029592">
      <w:bodyDiv w:val="1"/>
      <w:marLeft w:val="0"/>
      <w:marRight w:val="0"/>
      <w:marTop w:val="0"/>
      <w:marBottom w:val="0"/>
      <w:divBdr>
        <w:top w:val="none" w:sz="0" w:space="0" w:color="auto"/>
        <w:left w:val="none" w:sz="0" w:space="0" w:color="auto"/>
        <w:bottom w:val="none" w:sz="0" w:space="0" w:color="auto"/>
        <w:right w:val="none" w:sz="0" w:space="0" w:color="auto"/>
      </w:divBdr>
    </w:div>
    <w:div w:id="1630934263">
      <w:bodyDiv w:val="1"/>
      <w:marLeft w:val="0"/>
      <w:marRight w:val="0"/>
      <w:marTop w:val="0"/>
      <w:marBottom w:val="0"/>
      <w:divBdr>
        <w:top w:val="none" w:sz="0" w:space="0" w:color="auto"/>
        <w:left w:val="none" w:sz="0" w:space="0" w:color="auto"/>
        <w:bottom w:val="none" w:sz="0" w:space="0" w:color="auto"/>
        <w:right w:val="none" w:sz="0" w:space="0" w:color="auto"/>
      </w:divBdr>
    </w:div>
    <w:div w:id="1655991018">
      <w:bodyDiv w:val="1"/>
      <w:marLeft w:val="0"/>
      <w:marRight w:val="0"/>
      <w:marTop w:val="0"/>
      <w:marBottom w:val="0"/>
      <w:divBdr>
        <w:top w:val="none" w:sz="0" w:space="0" w:color="auto"/>
        <w:left w:val="none" w:sz="0" w:space="0" w:color="auto"/>
        <w:bottom w:val="none" w:sz="0" w:space="0" w:color="auto"/>
        <w:right w:val="none" w:sz="0" w:space="0" w:color="auto"/>
      </w:divBdr>
    </w:div>
    <w:div w:id="1656034698">
      <w:bodyDiv w:val="1"/>
      <w:marLeft w:val="0"/>
      <w:marRight w:val="0"/>
      <w:marTop w:val="0"/>
      <w:marBottom w:val="0"/>
      <w:divBdr>
        <w:top w:val="none" w:sz="0" w:space="0" w:color="auto"/>
        <w:left w:val="none" w:sz="0" w:space="0" w:color="auto"/>
        <w:bottom w:val="none" w:sz="0" w:space="0" w:color="auto"/>
        <w:right w:val="none" w:sz="0" w:space="0" w:color="auto"/>
      </w:divBdr>
    </w:div>
    <w:div w:id="1663463730">
      <w:bodyDiv w:val="1"/>
      <w:marLeft w:val="0"/>
      <w:marRight w:val="0"/>
      <w:marTop w:val="0"/>
      <w:marBottom w:val="0"/>
      <w:divBdr>
        <w:top w:val="none" w:sz="0" w:space="0" w:color="auto"/>
        <w:left w:val="none" w:sz="0" w:space="0" w:color="auto"/>
        <w:bottom w:val="none" w:sz="0" w:space="0" w:color="auto"/>
        <w:right w:val="none" w:sz="0" w:space="0" w:color="auto"/>
      </w:divBdr>
    </w:div>
    <w:div w:id="1672172522">
      <w:bodyDiv w:val="1"/>
      <w:marLeft w:val="0"/>
      <w:marRight w:val="0"/>
      <w:marTop w:val="0"/>
      <w:marBottom w:val="0"/>
      <w:divBdr>
        <w:top w:val="none" w:sz="0" w:space="0" w:color="auto"/>
        <w:left w:val="none" w:sz="0" w:space="0" w:color="auto"/>
        <w:bottom w:val="none" w:sz="0" w:space="0" w:color="auto"/>
        <w:right w:val="none" w:sz="0" w:space="0" w:color="auto"/>
      </w:divBdr>
    </w:div>
    <w:div w:id="1677540380">
      <w:bodyDiv w:val="1"/>
      <w:marLeft w:val="0"/>
      <w:marRight w:val="0"/>
      <w:marTop w:val="0"/>
      <w:marBottom w:val="0"/>
      <w:divBdr>
        <w:top w:val="none" w:sz="0" w:space="0" w:color="auto"/>
        <w:left w:val="none" w:sz="0" w:space="0" w:color="auto"/>
        <w:bottom w:val="none" w:sz="0" w:space="0" w:color="auto"/>
        <w:right w:val="none" w:sz="0" w:space="0" w:color="auto"/>
      </w:divBdr>
    </w:div>
    <w:div w:id="1689674822">
      <w:bodyDiv w:val="1"/>
      <w:marLeft w:val="0"/>
      <w:marRight w:val="0"/>
      <w:marTop w:val="0"/>
      <w:marBottom w:val="0"/>
      <w:divBdr>
        <w:top w:val="none" w:sz="0" w:space="0" w:color="auto"/>
        <w:left w:val="none" w:sz="0" w:space="0" w:color="auto"/>
        <w:bottom w:val="none" w:sz="0" w:space="0" w:color="auto"/>
        <w:right w:val="none" w:sz="0" w:space="0" w:color="auto"/>
      </w:divBdr>
    </w:div>
    <w:div w:id="1692997378">
      <w:bodyDiv w:val="1"/>
      <w:marLeft w:val="0"/>
      <w:marRight w:val="0"/>
      <w:marTop w:val="0"/>
      <w:marBottom w:val="0"/>
      <w:divBdr>
        <w:top w:val="none" w:sz="0" w:space="0" w:color="auto"/>
        <w:left w:val="none" w:sz="0" w:space="0" w:color="auto"/>
        <w:bottom w:val="none" w:sz="0" w:space="0" w:color="auto"/>
        <w:right w:val="none" w:sz="0" w:space="0" w:color="auto"/>
      </w:divBdr>
    </w:div>
    <w:div w:id="1696270866">
      <w:bodyDiv w:val="1"/>
      <w:marLeft w:val="0"/>
      <w:marRight w:val="0"/>
      <w:marTop w:val="0"/>
      <w:marBottom w:val="0"/>
      <w:divBdr>
        <w:top w:val="none" w:sz="0" w:space="0" w:color="auto"/>
        <w:left w:val="none" w:sz="0" w:space="0" w:color="auto"/>
        <w:bottom w:val="none" w:sz="0" w:space="0" w:color="auto"/>
        <w:right w:val="none" w:sz="0" w:space="0" w:color="auto"/>
      </w:divBdr>
      <w:divsChild>
        <w:div w:id="197082826">
          <w:marLeft w:val="0"/>
          <w:marRight w:val="0"/>
          <w:marTop w:val="0"/>
          <w:marBottom w:val="0"/>
          <w:divBdr>
            <w:top w:val="none" w:sz="0" w:space="0" w:color="auto"/>
            <w:left w:val="none" w:sz="0" w:space="0" w:color="auto"/>
            <w:bottom w:val="none" w:sz="0" w:space="0" w:color="auto"/>
            <w:right w:val="none" w:sz="0" w:space="0" w:color="auto"/>
          </w:divBdr>
          <w:divsChild>
            <w:div w:id="640157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624044">
      <w:bodyDiv w:val="1"/>
      <w:marLeft w:val="0"/>
      <w:marRight w:val="0"/>
      <w:marTop w:val="0"/>
      <w:marBottom w:val="0"/>
      <w:divBdr>
        <w:top w:val="none" w:sz="0" w:space="0" w:color="auto"/>
        <w:left w:val="none" w:sz="0" w:space="0" w:color="auto"/>
        <w:bottom w:val="none" w:sz="0" w:space="0" w:color="auto"/>
        <w:right w:val="none" w:sz="0" w:space="0" w:color="auto"/>
      </w:divBdr>
    </w:div>
    <w:div w:id="1709988316">
      <w:bodyDiv w:val="1"/>
      <w:marLeft w:val="0"/>
      <w:marRight w:val="0"/>
      <w:marTop w:val="0"/>
      <w:marBottom w:val="0"/>
      <w:divBdr>
        <w:top w:val="none" w:sz="0" w:space="0" w:color="auto"/>
        <w:left w:val="none" w:sz="0" w:space="0" w:color="auto"/>
        <w:bottom w:val="none" w:sz="0" w:space="0" w:color="auto"/>
        <w:right w:val="none" w:sz="0" w:space="0" w:color="auto"/>
      </w:divBdr>
    </w:div>
    <w:div w:id="1710374885">
      <w:bodyDiv w:val="1"/>
      <w:marLeft w:val="0"/>
      <w:marRight w:val="0"/>
      <w:marTop w:val="0"/>
      <w:marBottom w:val="0"/>
      <w:divBdr>
        <w:top w:val="none" w:sz="0" w:space="0" w:color="auto"/>
        <w:left w:val="none" w:sz="0" w:space="0" w:color="auto"/>
        <w:bottom w:val="none" w:sz="0" w:space="0" w:color="auto"/>
        <w:right w:val="none" w:sz="0" w:space="0" w:color="auto"/>
      </w:divBdr>
    </w:div>
    <w:div w:id="1715306440">
      <w:bodyDiv w:val="1"/>
      <w:marLeft w:val="0"/>
      <w:marRight w:val="0"/>
      <w:marTop w:val="0"/>
      <w:marBottom w:val="0"/>
      <w:divBdr>
        <w:top w:val="none" w:sz="0" w:space="0" w:color="auto"/>
        <w:left w:val="none" w:sz="0" w:space="0" w:color="auto"/>
        <w:bottom w:val="none" w:sz="0" w:space="0" w:color="auto"/>
        <w:right w:val="none" w:sz="0" w:space="0" w:color="auto"/>
      </w:divBdr>
    </w:div>
    <w:div w:id="1724711679">
      <w:bodyDiv w:val="1"/>
      <w:marLeft w:val="0"/>
      <w:marRight w:val="0"/>
      <w:marTop w:val="0"/>
      <w:marBottom w:val="0"/>
      <w:divBdr>
        <w:top w:val="none" w:sz="0" w:space="0" w:color="auto"/>
        <w:left w:val="none" w:sz="0" w:space="0" w:color="auto"/>
        <w:bottom w:val="none" w:sz="0" w:space="0" w:color="auto"/>
        <w:right w:val="none" w:sz="0" w:space="0" w:color="auto"/>
      </w:divBdr>
    </w:div>
    <w:div w:id="1731924027">
      <w:bodyDiv w:val="1"/>
      <w:marLeft w:val="0"/>
      <w:marRight w:val="0"/>
      <w:marTop w:val="0"/>
      <w:marBottom w:val="0"/>
      <w:divBdr>
        <w:top w:val="none" w:sz="0" w:space="0" w:color="auto"/>
        <w:left w:val="none" w:sz="0" w:space="0" w:color="auto"/>
        <w:bottom w:val="none" w:sz="0" w:space="0" w:color="auto"/>
        <w:right w:val="none" w:sz="0" w:space="0" w:color="auto"/>
      </w:divBdr>
    </w:div>
    <w:div w:id="1732459973">
      <w:bodyDiv w:val="1"/>
      <w:marLeft w:val="0"/>
      <w:marRight w:val="0"/>
      <w:marTop w:val="0"/>
      <w:marBottom w:val="0"/>
      <w:divBdr>
        <w:top w:val="none" w:sz="0" w:space="0" w:color="auto"/>
        <w:left w:val="none" w:sz="0" w:space="0" w:color="auto"/>
        <w:bottom w:val="none" w:sz="0" w:space="0" w:color="auto"/>
        <w:right w:val="none" w:sz="0" w:space="0" w:color="auto"/>
      </w:divBdr>
    </w:div>
    <w:div w:id="1738358305">
      <w:bodyDiv w:val="1"/>
      <w:marLeft w:val="0"/>
      <w:marRight w:val="0"/>
      <w:marTop w:val="0"/>
      <w:marBottom w:val="0"/>
      <w:divBdr>
        <w:top w:val="none" w:sz="0" w:space="0" w:color="auto"/>
        <w:left w:val="none" w:sz="0" w:space="0" w:color="auto"/>
        <w:bottom w:val="none" w:sz="0" w:space="0" w:color="auto"/>
        <w:right w:val="none" w:sz="0" w:space="0" w:color="auto"/>
      </w:divBdr>
      <w:divsChild>
        <w:div w:id="363211485">
          <w:marLeft w:val="0"/>
          <w:marRight w:val="0"/>
          <w:marTop w:val="0"/>
          <w:marBottom w:val="0"/>
          <w:divBdr>
            <w:top w:val="none" w:sz="0" w:space="0" w:color="auto"/>
            <w:left w:val="none" w:sz="0" w:space="0" w:color="auto"/>
            <w:bottom w:val="none" w:sz="0" w:space="0" w:color="auto"/>
            <w:right w:val="none" w:sz="0" w:space="0" w:color="auto"/>
          </w:divBdr>
          <w:divsChild>
            <w:div w:id="2070037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815383">
      <w:bodyDiv w:val="1"/>
      <w:marLeft w:val="0"/>
      <w:marRight w:val="0"/>
      <w:marTop w:val="0"/>
      <w:marBottom w:val="0"/>
      <w:divBdr>
        <w:top w:val="none" w:sz="0" w:space="0" w:color="auto"/>
        <w:left w:val="none" w:sz="0" w:space="0" w:color="auto"/>
        <w:bottom w:val="none" w:sz="0" w:space="0" w:color="auto"/>
        <w:right w:val="none" w:sz="0" w:space="0" w:color="auto"/>
      </w:divBdr>
    </w:div>
    <w:div w:id="1768651442">
      <w:bodyDiv w:val="1"/>
      <w:marLeft w:val="0"/>
      <w:marRight w:val="0"/>
      <w:marTop w:val="0"/>
      <w:marBottom w:val="0"/>
      <w:divBdr>
        <w:top w:val="none" w:sz="0" w:space="0" w:color="auto"/>
        <w:left w:val="none" w:sz="0" w:space="0" w:color="auto"/>
        <w:bottom w:val="none" w:sz="0" w:space="0" w:color="auto"/>
        <w:right w:val="none" w:sz="0" w:space="0" w:color="auto"/>
      </w:divBdr>
    </w:div>
    <w:div w:id="1771047929">
      <w:bodyDiv w:val="1"/>
      <w:marLeft w:val="0"/>
      <w:marRight w:val="0"/>
      <w:marTop w:val="0"/>
      <w:marBottom w:val="0"/>
      <w:divBdr>
        <w:top w:val="none" w:sz="0" w:space="0" w:color="auto"/>
        <w:left w:val="none" w:sz="0" w:space="0" w:color="auto"/>
        <w:bottom w:val="none" w:sz="0" w:space="0" w:color="auto"/>
        <w:right w:val="none" w:sz="0" w:space="0" w:color="auto"/>
      </w:divBdr>
    </w:div>
    <w:div w:id="1782914302">
      <w:bodyDiv w:val="1"/>
      <w:marLeft w:val="0"/>
      <w:marRight w:val="0"/>
      <w:marTop w:val="0"/>
      <w:marBottom w:val="0"/>
      <w:divBdr>
        <w:top w:val="none" w:sz="0" w:space="0" w:color="auto"/>
        <w:left w:val="none" w:sz="0" w:space="0" w:color="auto"/>
        <w:bottom w:val="none" w:sz="0" w:space="0" w:color="auto"/>
        <w:right w:val="none" w:sz="0" w:space="0" w:color="auto"/>
      </w:divBdr>
    </w:div>
    <w:div w:id="1789162650">
      <w:bodyDiv w:val="1"/>
      <w:marLeft w:val="0"/>
      <w:marRight w:val="0"/>
      <w:marTop w:val="0"/>
      <w:marBottom w:val="0"/>
      <w:divBdr>
        <w:top w:val="none" w:sz="0" w:space="0" w:color="auto"/>
        <w:left w:val="none" w:sz="0" w:space="0" w:color="auto"/>
        <w:bottom w:val="none" w:sz="0" w:space="0" w:color="auto"/>
        <w:right w:val="none" w:sz="0" w:space="0" w:color="auto"/>
      </w:divBdr>
    </w:div>
    <w:div w:id="1793162147">
      <w:bodyDiv w:val="1"/>
      <w:marLeft w:val="0"/>
      <w:marRight w:val="0"/>
      <w:marTop w:val="0"/>
      <w:marBottom w:val="0"/>
      <w:divBdr>
        <w:top w:val="none" w:sz="0" w:space="0" w:color="auto"/>
        <w:left w:val="none" w:sz="0" w:space="0" w:color="auto"/>
        <w:bottom w:val="none" w:sz="0" w:space="0" w:color="auto"/>
        <w:right w:val="none" w:sz="0" w:space="0" w:color="auto"/>
      </w:divBdr>
    </w:div>
    <w:div w:id="1797479318">
      <w:bodyDiv w:val="1"/>
      <w:marLeft w:val="0"/>
      <w:marRight w:val="0"/>
      <w:marTop w:val="0"/>
      <w:marBottom w:val="0"/>
      <w:divBdr>
        <w:top w:val="none" w:sz="0" w:space="0" w:color="auto"/>
        <w:left w:val="none" w:sz="0" w:space="0" w:color="auto"/>
        <w:bottom w:val="none" w:sz="0" w:space="0" w:color="auto"/>
        <w:right w:val="none" w:sz="0" w:space="0" w:color="auto"/>
      </w:divBdr>
    </w:div>
    <w:div w:id="1801222283">
      <w:bodyDiv w:val="1"/>
      <w:marLeft w:val="0"/>
      <w:marRight w:val="0"/>
      <w:marTop w:val="0"/>
      <w:marBottom w:val="0"/>
      <w:divBdr>
        <w:top w:val="none" w:sz="0" w:space="0" w:color="auto"/>
        <w:left w:val="none" w:sz="0" w:space="0" w:color="auto"/>
        <w:bottom w:val="none" w:sz="0" w:space="0" w:color="auto"/>
        <w:right w:val="none" w:sz="0" w:space="0" w:color="auto"/>
      </w:divBdr>
    </w:div>
    <w:div w:id="1811826033">
      <w:bodyDiv w:val="1"/>
      <w:marLeft w:val="0"/>
      <w:marRight w:val="0"/>
      <w:marTop w:val="0"/>
      <w:marBottom w:val="0"/>
      <w:divBdr>
        <w:top w:val="none" w:sz="0" w:space="0" w:color="auto"/>
        <w:left w:val="none" w:sz="0" w:space="0" w:color="auto"/>
        <w:bottom w:val="none" w:sz="0" w:space="0" w:color="auto"/>
        <w:right w:val="none" w:sz="0" w:space="0" w:color="auto"/>
      </w:divBdr>
    </w:div>
    <w:div w:id="1811901365">
      <w:bodyDiv w:val="1"/>
      <w:marLeft w:val="0"/>
      <w:marRight w:val="0"/>
      <w:marTop w:val="0"/>
      <w:marBottom w:val="0"/>
      <w:divBdr>
        <w:top w:val="none" w:sz="0" w:space="0" w:color="auto"/>
        <w:left w:val="none" w:sz="0" w:space="0" w:color="auto"/>
        <w:bottom w:val="none" w:sz="0" w:space="0" w:color="auto"/>
        <w:right w:val="none" w:sz="0" w:space="0" w:color="auto"/>
      </w:divBdr>
    </w:div>
    <w:div w:id="1814522157">
      <w:bodyDiv w:val="1"/>
      <w:marLeft w:val="0"/>
      <w:marRight w:val="0"/>
      <w:marTop w:val="0"/>
      <w:marBottom w:val="0"/>
      <w:divBdr>
        <w:top w:val="none" w:sz="0" w:space="0" w:color="auto"/>
        <w:left w:val="none" w:sz="0" w:space="0" w:color="auto"/>
        <w:bottom w:val="none" w:sz="0" w:space="0" w:color="auto"/>
        <w:right w:val="none" w:sz="0" w:space="0" w:color="auto"/>
      </w:divBdr>
    </w:div>
    <w:div w:id="1815873802">
      <w:bodyDiv w:val="1"/>
      <w:marLeft w:val="0"/>
      <w:marRight w:val="0"/>
      <w:marTop w:val="0"/>
      <w:marBottom w:val="0"/>
      <w:divBdr>
        <w:top w:val="none" w:sz="0" w:space="0" w:color="auto"/>
        <w:left w:val="none" w:sz="0" w:space="0" w:color="auto"/>
        <w:bottom w:val="none" w:sz="0" w:space="0" w:color="auto"/>
        <w:right w:val="none" w:sz="0" w:space="0" w:color="auto"/>
      </w:divBdr>
    </w:div>
    <w:div w:id="1849755758">
      <w:bodyDiv w:val="1"/>
      <w:marLeft w:val="0"/>
      <w:marRight w:val="0"/>
      <w:marTop w:val="0"/>
      <w:marBottom w:val="0"/>
      <w:divBdr>
        <w:top w:val="none" w:sz="0" w:space="0" w:color="auto"/>
        <w:left w:val="none" w:sz="0" w:space="0" w:color="auto"/>
        <w:bottom w:val="none" w:sz="0" w:space="0" w:color="auto"/>
        <w:right w:val="none" w:sz="0" w:space="0" w:color="auto"/>
      </w:divBdr>
    </w:div>
    <w:div w:id="1857041859">
      <w:bodyDiv w:val="1"/>
      <w:marLeft w:val="0"/>
      <w:marRight w:val="0"/>
      <w:marTop w:val="0"/>
      <w:marBottom w:val="0"/>
      <w:divBdr>
        <w:top w:val="none" w:sz="0" w:space="0" w:color="auto"/>
        <w:left w:val="none" w:sz="0" w:space="0" w:color="auto"/>
        <w:bottom w:val="none" w:sz="0" w:space="0" w:color="auto"/>
        <w:right w:val="none" w:sz="0" w:space="0" w:color="auto"/>
      </w:divBdr>
    </w:div>
    <w:div w:id="1864123136">
      <w:bodyDiv w:val="1"/>
      <w:marLeft w:val="0"/>
      <w:marRight w:val="0"/>
      <w:marTop w:val="0"/>
      <w:marBottom w:val="0"/>
      <w:divBdr>
        <w:top w:val="none" w:sz="0" w:space="0" w:color="auto"/>
        <w:left w:val="none" w:sz="0" w:space="0" w:color="auto"/>
        <w:bottom w:val="none" w:sz="0" w:space="0" w:color="auto"/>
        <w:right w:val="none" w:sz="0" w:space="0" w:color="auto"/>
      </w:divBdr>
    </w:div>
    <w:div w:id="1866555036">
      <w:bodyDiv w:val="1"/>
      <w:marLeft w:val="0"/>
      <w:marRight w:val="0"/>
      <w:marTop w:val="0"/>
      <w:marBottom w:val="0"/>
      <w:divBdr>
        <w:top w:val="none" w:sz="0" w:space="0" w:color="auto"/>
        <w:left w:val="none" w:sz="0" w:space="0" w:color="auto"/>
        <w:bottom w:val="none" w:sz="0" w:space="0" w:color="auto"/>
        <w:right w:val="none" w:sz="0" w:space="0" w:color="auto"/>
      </w:divBdr>
    </w:div>
    <w:div w:id="1871188023">
      <w:bodyDiv w:val="1"/>
      <w:marLeft w:val="0"/>
      <w:marRight w:val="0"/>
      <w:marTop w:val="0"/>
      <w:marBottom w:val="0"/>
      <w:divBdr>
        <w:top w:val="none" w:sz="0" w:space="0" w:color="auto"/>
        <w:left w:val="none" w:sz="0" w:space="0" w:color="auto"/>
        <w:bottom w:val="none" w:sz="0" w:space="0" w:color="auto"/>
        <w:right w:val="none" w:sz="0" w:space="0" w:color="auto"/>
      </w:divBdr>
    </w:div>
    <w:div w:id="1878160771">
      <w:bodyDiv w:val="1"/>
      <w:marLeft w:val="0"/>
      <w:marRight w:val="0"/>
      <w:marTop w:val="0"/>
      <w:marBottom w:val="0"/>
      <w:divBdr>
        <w:top w:val="none" w:sz="0" w:space="0" w:color="auto"/>
        <w:left w:val="none" w:sz="0" w:space="0" w:color="auto"/>
        <w:bottom w:val="none" w:sz="0" w:space="0" w:color="auto"/>
        <w:right w:val="none" w:sz="0" w:space="0" w:color="auto"/>
      </w:divBdr>
    </w:div>
    <w:div w:id="1882789552">
      <w:bodyDiv w:val="1"/>
      <w:marLeft w:val="0"/>
      <w:marRight w:val="0"/>
      <w:marTop w:val="0"/>
      <w:marBottom w:val="0"/>
      <w:divBdr>
        <w:top w:val="none" w:sz="0" w:space="0" w:color="auto"/>
        <w:left w:val="none" w:sz="0" w:space="0" w:color="auto"/>
        <w:bottom w:val="none" w:sz="0" w:space="0" w:color="auto"/>
        <w:right w:val="none" w:sz="0" w:space="0" w:color="auto"/>
      </w:divBdr>
    </w:div>
    <w:div w:id="1894001979">
      <w:bodyDiv w:val="1"/>
      <w:marLeft w:val="0"/>
      <w:marRight w:val="0"/>
      <w:marTop w:val="0"/>
      <w:marBottom w:val="0"/>
      <w:divBdr>
        <w:top w:val="none" w:sz="0" w:space="0" w:color="auto"/>
        <w:left w:val="none" w:sz="0" w:space="0" w:color="auto"/>
        <w:bottom w:val="none" w:sz="0" w:space="0" w:color="auto"/>
        <w:right w:val="none" w:sz="0" w:space="0" w:color="auto"/>
      </w:divBdr>
    </w:div>
    <w:div w:id="1903982253">
      <w:bodyDiv w:val="1"/>
      <w:marLeft w:val="0"/>
      <w:marRight w:val="0"/>
      <w:marTop w:val="0"/>
      <w:marBottom w:val="0"/>
      <w:divBdr>
        <w:top w:val="none" w:sz="0" w:space="0" w:color="auto"/>
        <w:left w:val="none" w:sz="0" w:space="0" w:color="auto"/>
        <w:bottom w:val="none" w:sz="0" w:space="0" w:color="auto"/>
        <w:right w:val="none" w:sz="0" w:space="0" w:color="auto"/>
      </w:divBdr>
    </w:div>
    <w:div w:id="1916042364">
      <w:bodyDiv w:val="1"/>
      <w:marLeft w:val="0"/>
      <w:marRight w:val="0"/>
      <w:marTop w:val="0"/>
      <w:marBottom w:val="0"/>
      <w:divBdr>
        <w:top w:val="none" w:sz="0" w:space="0" w:color="auto"/>
        <w:left w:val="none" w:sz="0" w:space="0" w:color="auto"/>
        <w:bottom w:val="none" w:sz="0" w:space="0" w:color="auto"/>
        <w:right w:val="none" w:sz="0" w:space="0" w:color="auto"/>
      </w:divBdr>
    </w:div>
    <w:div w:id="1924561063">
      <w:bodyDiv w:val="1"/>
      <w:marLeft w:val="0"/>
      <w:marRight w:val="0"/>
      <w:marTop w:val="0"/>
      <w:marBottom w:val="0"/>
      <w:divBdr>
        <w:top w:val="none" w:sz="0" w:space="0" w:color="auto"/>
        <w:left w:val="none" w:sz="0" w:space="0" w:color="auto"/>
        <w:bottom w:val="none" w:sz="0" w:space="0" w:color="auto"/>
        <w:right w:val="none" w:sz="0" w:space="0" w:color="auto"/>
      </w:divBdr>
    </w:div>
    <w:div w:id="1937905603">
      <w:bodyDiv w:val="1"/>
      <w:marLeft w:val="0"/>
      <w:marRight w:val="0"/>
      <w:marTop w:val="0"/>
      <w:marBottom w:val="0"/>
      <w:divBdr>
        <w:top w:val="none" w:sz="0" w:space="0" w:color="auto"/>
        <w:left w:val="none" w:sz="0" w:space="0" w:color="auto"/>
        <w:bottom w:val="none" w:sz="0" w:space="0" w:color="auto"/>
        <w:right w:val="none" w:sz="0" w:space="0" w:color="auto"/>
      </w:divBdr>
    </w:div>
    <w:div w:id="1947542491">
      <w:bodyDiv w:val="1"/>
      <w:marLeft w:val="0"/>
      <w:marRight w:val="0"/>
      <w:marTop w:val="0"/>
      <w:marBottom w:val="0"/>
      <w:divBdr>
        <w:top w:val="none" w:sz="0" w:space="0" w:color="auto"/>
        <w:left w:val="none" w:sz="0" w:space="0" w:color="auto"/>
        <w:bottom w:val="none" w:sz="0" w:space="0" w:color="auto"/>
        <w:right w:val="none" w:sz="0" w:space="0" w:color="auto"/>
      </w:divBdr>
    </w:div>
    <w:div w:id="1955357245">
      <w:bodyDiv w:val="1"/>
      <w:marLeft w:val="0"/>
      <w:marRight w:val="0"/>
      <w:marTop w:val="0"/>
      <w:marBottom w:val="0"/>
      <w:divBdr>
        <w:top w:val="none" w:sz="0" w:space="0" w:color="auto"/>
        <w:left w:val="none" w:sz="0" w:space="0" w:color="auto"/>
        <w:bottom w:val="none" w:sz="0" w:space="0" w:color="auto"/>
        <w:right w:val="none" w:sz="0" w:space="0" w:color="auto"/>
      </w:divBdr>
    </w:div>
    <w:div w:id="1956667177">
      <w:bodyDiv w:val="1"/>
      <w:marLeft w:val="0"/>
      <w:marRight w:val="0"/>
      <w:marTop w:val="0"/>
      <w:marBottom w:val="0"/>
      <w:divBdr>
        <w:top w:val="none" w:sz="0" w:space="0" w:color="auto"/>
        <w:left w:val="none" w:sz="0" w:space="0" w:color="auto"/>
        <w:bottom w:val="none" w:sz="0" w:space="0" w:color="auto"/>
        <w:right w:val="none" w:sz="0" w:space="0" w:color="auto"/>
      </w:divBdr>
    </w:div>
    <w:div w:id="1971741098">
      <w:bodyDiv w:val="1"/>
      <w:marLeft w:val="0"/>
      <w:marRight w:val="0"/>
      <w:marTop w:val="0"/>
      <w:marBottom w:val="0"/>
      <w:divBdr>
        <w:top w:val="none" w:sz="0" w:space="0" w:color="auto"/>
        <w:left w:val="none" w:sz="0" w:space="0" w:color="auto"/>
        <w:bottom w:val="none" w:sz="0" w:space="0" w:color="auto"/>
        <w:right w:val="none" w:sz="0" w:space="0" w:color="auto"/>
      </w:divBdr>
    </w:div>
    <w:div w:id="1979608297">
      <w:bodyDiv w:val="1"/>
      <w:marLeft w:val="0"/>
      <w:marRight w:val="0"/>
      <w:marTop w:val="0"/>
      <w:marBottom w:val="0"/>
      <w:divBdr>
        <w:top w:val="none" w:sz="0" w:space="0" w:color="auto"/>
        <w:left w:val="none" w:sz="0" w:space="0" w:color="auto"/>
        <w:bottom w:val="none" w:sz="0" w:space="0" w:color="auto"/>
        <w:right w:val="none" w:sz="0" w:space="0" w:color="auto"/>
      </w:divBdr>
    </w:div>
    <w:div w:id="1988588929">
      <w:bodyDiv w:val="1"/>
      <w:marLeft w:val="0"/>
      <w:marRight w:val="0"/>
      <w:marTop w:val="0"/>
      <w:marBottom w:val="0"/>
      <w:divBdr>
        <w:top w:val="none" w:sz="0" w:space="0" w:color="auto"/>
        <w:left w:val="none" w:sz="0" w:space="0" w:color="auto"/>
        <w:bottom w:val="none" w:sz="0" w:space="0" w:color="auto"/>
        <w:right w:val="none" w:sz="0" w:space="0" w:color="auto"/>
      </w:divBdr>
    </w:div>
    <w:div w:id="1994019519">
      <w:bodyDiv w:val="1"/>
      <w:marLeft w:val="0"/>
      <w:marRight w:val="0"/>
      <w:marTop w:val="0"/>
      <w:marBottom w:val="0"/>
      <w:divBdr>
        <w:top w:val="none" w:sz="0" w:space="0" w:color="auto"/>
        <w:left w:val="none" w:sz="0" w:space="0" w:color="auto"/>
        <w:bottom w:val="none" w:sz="0" w:space="0" w:color="auto"/>
        <w:right w:val="none" w:sz="0" w:space="0" w:color="auto"/>
      </w:divBdr>
    </w:div>
    <w:div w:id="1996755982">
      <w:bodyDiv w:val="1"/>
      <w:marLeft w:val="0"/>
      <w:marRight w:val="0"/>
      <w:marTop w:val="0"/>
      <w:marBottom w:val="0"/>
      <w:divBdr>
        <w:top w:val="none" w:sz="0" w:space="0" w:color="auto"/>
        <w:left w:val="none" w:sz="0" w:space="0" w:color="auto"/>
        <w:bottom w:val="none" w:sz="0" w:space="0" w:color="auto"/>
        <w:right w:val="none" w:sz="0" w:space="0" w:color="auto"/>
      </w:divBdr>
    </w:div>
    <w:div w:id="2008316451">
      <w:bodyDiv w:val="1"/>
      <w:marLeft w:val="0"/>
      <w:marRight w:val="0"/>
      <w:marTop w:val="0"/>
      <w:marBottom w:val="0"/>
      <w:divBdr>
        <w:top w:val="none" w:sz="0" w:space="0" w:color="auto"/>
        <w:left w:val="none" w:sz="0" w:space="0" w:color="auto"/>
        <w:bottom w:val="none" w:sz="0" w:space="0" w:color="auto"/>
        <w:right w:val="none" w:sz="0" w:space="0" w:color="auto"/>
      </w:divBdr>
    </w:div>
    <w:div w:id="2016417027">
      <w:bodyDiv w:val="1"/>
      <w:marLeft w:val="0"/>
      <w:marRight w:val="0"/>
      <w:marTop w:val="0"/>
      <w:marBottom w:val="0"/>
      <w:divBdr>
        <w:top w:val="none" w:sz="0" w:space="0" w:color="auto"/>
        <w:left w:val="none" w:sz="0" w:space="0" w:color="auto"/>
        <w:bottom w:val="none" w:sz="0" w:space="0" w:color="auto"/>
        <w:right w:val="none" w:sz="0" w:space="0" w:color="auto"/>
      </w:divBdr>
    </w:div>
    <w:div w:id="2020497508">
      <w:bodyDiv w:val="1"/>
      <w:marLeft w:val="0"/>
      <w:marRight w:val="0"/>
      <w:marTop w:val="0"/>
      <w:marBottom w:val="0"/>
      <w:divBdr>
        <w:top w:val="none" w:sz="0" w:space="0" w:color="auto"/>
        <w:left w:val="none" w:sz="0" w:space="0" w:color="auto"/>
        <w:bottom w:val="none" w:sz="0" w:space="0" w:color="auto"/>
        <w:right w:val="none" w:sz="0" w:space="0" w:color="auto"/>
      </w:divBdr>
    </w:div>
    <w:div w:id="2021539683">
      <w:bodyDiv w:val="1"/>
      <w:marLeft w:val="0"/>
      <w:marRight w:val="0"/>
      <w:marTop w:val="0"/>
      <w:marBottom w:val="0"/>
      <w:divBdr>
        <w:top w:val="none" w:sz="0" w:space="0" w:color="auto"/>
        <w:left w:val="none" w:sz="0" w:space="0" w:color="auto"/>
        <w:bottom w:val="none" w:sz="0" w:space="0" w:color="auto"/>
        <w:right w:val="none" w:sz="0" w:space="0" w:color="auto"/>
      </w:divBdr>
    </w:div>
    <w:div w:id="2025738744">
      <w:bodyDiv w:val="1"/>
      <w:marLeft w:val="0"/>
      <w:marRight w:val="0"/>
      <w:marTop w:val="0"/>
      <w:marBottom w:val="0"/>
      <w:divBdr>
        <w:top w:val="none" w:sz="0" w:space="0" w:color="auto"/>
        <w:left w:val="none" w:sz="0" w:space="0" w:color="auto"/>
        <w:bottom w:val="none" w:sz="0" w:space="0" w:color="auto"/>
        <w:right w:val="none" w:sz="0" w:space="0" w:color="auto"/>
      </w:divBdr>
    </w:div>
    <w:div w:id="2033722510">
      <w:bodyDiv w:val="1"/>
      <w:marLeft w:val="0"/>
      <w:marRight w:val="0"/>
      <w:marTop w:val="0"/>
      <w:marBottom w:val="0"/>
      <w:divBdr>
        <w:top w:val="none" w:sz="0" w:space="0" w:color="auto"/>
        <w:left w:val="none" w:sz="0" w:space="0" w:color="auto"/>
        <w:bottom w:val="none" w:sz="0" w:space="0" w:color="auto"/>
        <w:right w:val="none" w:sz="0" w:space="0" w:color="auto"/>
      </w:divBdr>
    </w:div>
    <w:div w:id="2034988266">
      <w:bodyDiv w:val="1"/>
      <w:marLeft w:val="0"/>
      <w:marRight w:val="0"/>
      <w:marTop w:val="0"/>
      <w:marBottom w:val="0"/>
      <w:divBdr>
        <w:top w:val="none" w:sz="0" w:space="0" w:color="auto"/>
        <w:left w:val="none" w:sz="0" w:space="0" w:color="auto"/>
        <w:bottom w:val="none" w:sz="0" w:space="0" w:color="auto"/>
        <w:right w:val="none" w:sz="0" w:space="0" w:color="auto"/>
      </w:divBdr>
    </w:div>
    <w:div w:id="2047678245">
      <w:bodyDiv w:val="1"/>
      <w:marLeft w:val="0"/>
      <w:marRight w:val="0"/>
      <w:marTop w:val="0"/>
      <w:marBottom w:val="0"/>
      <w:divBdr>
        <w:top w:val="none" w:sz="0" w:space="0" w:color="auto"/>
        <w:left w:val="none" w:sz="0" w:space="0" w:color="auto"/>
        <w:bottom w:val="none" w:sz="0" w:space="0" w:color="auto"/>
        <w:right w:val="none" w:sz="0" w:space="0" w:color="auto"/>
      </w:divBdr>
    </w:div>
    <w:div w:id="2048874063">
      <w:bodyDiv w:val="1"/>
      <w:marLeft w:val="0"/>
      <w:marRight w:val="0"/>
      <w:marTop w:val="0"/>
      <w:marBottom w:val="0"/>
      <w:divBdr>
        <w:top w:val="none" w:sz="0" w:space="0" w:color="auto"/>
        <w:left w:val="none" w:sz="0" w:space="0" w:color="auto"/>
        <w:bottom w:val="none" w:sz="0" w:space="0" w:color="auto"/>
        <w:right w:val="none" w:sz="0" w:space="0" w:color="auto"/>
      </w:divBdr>
    </w:div>
    <w:div w:id="2059432939">
      <w:bodyDiv w:val="1"/>
      <w:marLeft w:val="0"/>
      <w:marRight w:val="0"/>
      <w:marTop w:val="0"/>
      <w:marBottom w:val="0"/>
      <w:divBdr>
        <w:top w:val="none" w:sz="0" w:space="0" w:color="auto"/>
        <w:left w:val="none" w:sz="0" w:space="0" w:color="auto"/>
        <w:bottom w:val="none" w:sz="0" w:space="0" w:color="auto"/>
        <w:right w:val="none" w:sz="0" w:space="0" w:color="auto"/>
      </w:divBdr>
    </w:div>
    <w:div w:id="2073386694">
      <w:bodyDiv w:val="1"/>
      <w:marLeft w:val="0"/>
      <w:marRight w:val="0"/>
      <w:marTop w:val="0"/>
      <w:marBottom w:val="0"/>
      <w:divBdr>
        <w:top w:val="none" w:sz="0" w:space="0" w:color="auto"/>
        <w:left w:val="none" w:sz="0" w:space="0" w:color="auto"/>
        <w:bottom w:val="none" w:sz="0" w:space="0" w:color="auto"/>
        <w:right w:val="none" w:sz="0" w:space="0" w:color="auto"/>
      </w:divBdr>
    </w:div>
    <w:div w:id="2074429725">
      <w:bodyDiv w:val="1"/>
      <w:marLeft w:val="0"/>
      <w:marRight w:val="0"/>
      <w:marTop w:val="0"/>
      <w:marBottom w:val="0"/>
      <w:divBdr>
        <w:top w:val="none" w:sz="0" w:space="0" w:color="auto"/>
        <w:left w:val="none" w:sz="0" w:space="0" w:color="auto"/>
        <w:bottom w:val="none" w:sz="0" w:space="0" w:color="auto"/>
        <w:right w:val="none" w:sz="0" w:space="0" w:color="auto"/>
      </w:divBdr>
    </w:div>
    <w:div w:id="2080668041">
      <w:bodyDiv w:val="1"/>
      <w:marLeft w:val="0"/>
      <w:marRight w:val="0"/>
      <w:marTop w:val="0"/>
      <w:marBottom w:val="0"/>
      <w:divBdr>
        <w:top w:val="none" w:sz="0" w:space="0" w:color="auto"/>
        <w:left w:val="none" w:sz="0" w:space="0" w:color="auto"/>
        <w:bottom w:val="none" w:sz="0" w:space="0" w:color="auto"/>
        <w:right w:val="none" w:sz="0" w:space="0" w:color="auto"/>
      </w:divBdr>
    </w:div>
    <w:div w:id="2104495256">
      <w:bodyDiv w:val="1"/>
      <w:marLeft w:val="0"/>
      <w:marRight w:val="0"/>
      <w:marTop w:val="0"/>
      <w:marBottom w:val="0"/>
      <w:divBdr>
        <w:top w:val="none" w:sz="0" w:space="0" w:color="auto"/>
        <w:left w:val="none" w:sz="0" w:space="0" w:color="auto"/>
        <w:bottom w:val="none" w:sz="0" w:space="0" w:color="auto"/>
        <w:right w:val="none" w:sz="0" w:space="0" w:color="auto"/>
      </w:divBdr>
    </w:div>
    <w:div w:id="2123914696">
      <w:bodyDiv w:val="1"/>
      <w:marLeft w:val="0"/>
      <w:marRight w:val="0"/>
      <w:marTop w:val="0"/>
      <w:marBottom w:val="0"/>
      <w:divBdr>
        <w:top w:val="none" w:sz="0" w:space="0" w:color="auto"/>
        <w:left w:val="none" w:sz="0" w:space="0" w:color="auto"/>
        <w:bottom w:val="none" w:sz="0" w:space="0" w:color="auto"/>
        <w:right w:val="none" w:sz="0" w:space="0" w:color="auto"/>
      </w:divBdr>
    </w:div>
    <w:div w:id="2139839084">
      <w:bodyDiv w:val="1"/>
      <w:marLeft w:val="0"/>
      <w:marRight w:val="0"/>
      <w:marTop w:val="0"/>
      <w:marBottom w:val="0"/>
      <w:divBdr>
        <w:top w:val="none" w:sz="0" w:space="0" w:color="auto"/>
        <w:left w:val="none" w:sz="0" w:space="0" w:color="auto"/>
        <w:bottom w:val="none" w:sz="0" w:space="0" w:color="auto"/>
        <w:right w:val="none" w:sz="0" w:space="0" w:color="auto"/>
      </w:divBdr>
    </w:div>
    <w:div w:id="2141603040">
      <w:bodyDiv w:val="1"/>
      <w:marLeft w:val="0"/>
      <w:marRight w:val="0"/>
      <w:marTop w:val="0"/>
      <w:marBottom w:val="0"/>
      <w:divBdr>
        <w:top w:val="none" w:sz="0" w:space="0" w:color="auto"/>
        <w:left w:val="none" w:sz="0" w:space="0" w:color="auto"/>
        <w:bottom w:val="none" w:sz="0" w:space="0" w:color="auto"/>
        <w:right w:val="none" w:sz="0" w:space="0" w:color="auto"/>
      </w:divBdr>
    </w:div>
    <w:div w:id="2142459625">
      <w:bodyDiv w:val="1"/>
      <w:marLeft w:val="0"/>
      <w:marRight w:val="0"/>
      <w:marTop w:val="0"/>
      <w:marBottom w:val="0"/>
      <w:divBdr>
        <w:top w:val="none" w:sz="0" w:space="0" w:color="auto"/>
        <w:left w:val="none" w:sz="0" w:space="0" w:color="auto"/>
        <w:bottom w:val="none" w:sz="0" w:space="0" w:color="auto"/>
        <w:right w:val="none" w:sz="0" w:space="0" w:color="auto"/>
      </w:divBdr>
    </w:div>
    <w:div w:id="214731668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jpeg"/><Relationship Id="rId21" Type="http://schemas.microsoft.com/office/2016/09/relationships/commentsIds" Target="commentsIds.xml"/><Relationship Id="rId34" Type="http://schemas.openxmlformats.org/officeDocument/2006/relationships/image" Target="media/image16.png"/><Relationship Id="rId42" Type="http://schemas.openxmlformats.org/officeDocument/2006/relationships/image" Target="media/image24.png"/><Relationship Id="rId47" Type="http://schemas.openxmlformats.org/officeDocument/2006/relationships/image" Target="media/image29.png"/><Relationship Id="rId50" Type="http://schemas.openxmlformats.org/officeDocument/2006/relationships/image" Target="media/image32.png"/><Relationship Id="rId55" Type="http://schemas.openxmlformats.org/officeDocument/2006/relationships/image" Target="media/image37.png"/><Relationship Id="rId63"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footer" Target="footer2.xml"/><Relationship Id="rId29" Type="http://schemas.openxmlformats.org/officeDocument/2006/relationships/image" Target="media/image11.png"/><Relationship Id="rId11" Type="http://schemas.openxmlformats.org/officeDocument/2006/relationships/header" Target="header1.xml"/><Relationship Id="rId24" Type="http://schemas.openxmlformats.org/officeDocument/2006/relationships/image" Target="media/image6.jpe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image" Target="media/image35.png"/><Relationship Id="rId58" Type="http://schemas.openxmlformats.org/officeDocument/2006/relationships/image" Target="media/image40.png"/><Relationship Id="rId5" Type="http://schemas.openxmlformats.org/officeDocument/2006/relationships/numbering" Target="numbering.xml"/><Relationship Id="rId61" Type="http://schemas.openxmlformats.org/officeDocument/2006/relationships/header" Target="header3.xml"/><Relationship Id="rId19" Type="http://schemas.openxmlformats.org/officeDocument/2006/relationships/comments" Target="comments.xml"/><Relationship Id="rId14" Type="http://schemas.openxmlformats.org/officeDocument/2006/relationships/image" Target="media/image2.png"/><Relationship Id="rId22" Type="http://schemas.microsoft.com/office/2018/08/relationships/commentsExtensible" Target="commentsExtensible.xml"/><Relationship Id="rId27" Type="http://schemas.openxmlformats.org/officeDocument/2006/relationships/image" Target="media/image9.jpe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8.png"/><Relationship Id="rId64" Type="http://schemas.microsoft.com/office/2011/relationships/people" Target="people.xml"/><Relationship Id="rId8" Type="http://schemas.openxmlformats.org/officeDocument/2006/relationships/webSettings" Target="webSettings.xml"/><Relationship Id="rId51" Type="http://schemas.openxmlformats.org/officeDocument/2006/relationships/image" Target="media/image33.png"/><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3.jpeg"/><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image" Target="media/image41.png"/><Relationship Id="rId20" Type="http://schemas.microsoft.com/office/2011/relationships/commentsExtended" Target="commentsExtended.xml"/><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header" Target="header4.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2.xml"/><Relationship Id="rId23" Type="http://schemas.openxmlformats.org/officeDocument/2006/relationships/image" Target="media/image5.jpeg"/><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image" Target="media/image39.png"/><Relationship Id="rId10" Type="http://schemas.openxmlformats.org/officeDocument/2006/relationships/endnotes" Target="endnotes.xml"/><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1.png"/><Relationship Id="rId18" Type="http://schemas.openxmlformats.org/officeDocument/2006/relationships/image" Target="media/image4.jpeg"/><Relationship Id="rId39" Type="http://schemas.openxmlformats.org/officeDocument/2006/relationships/image" Target="media/image2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Roland%20HP\Downloads\tanev_felev_nev_neptunkod_Szakdolgozat_VP_v7.dotx" TargetMode="External"/></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IEEE2006OfficeOnline.xsl" StyleName="IEEE" Version="2006">
  <b:Source>
    <b:Tag>Wet13</b:Tag>
    <b:SourceType>Book</b:SourceType>
    <b:Guid>{FBB03064-2091-481B-BA64-7C5C38FFF28D}</b:Guid>
    <b:Author>
      <b:Author>
        <b:NameList>
          <b:Person>
            <b:Last>Wetherall</b:Last>
            <b:First>David</b:First>
            <b:Middle>J.</b:Middle>
          </b:Person>
          <b:Person>
            <b:Last>Tanenbaum</b:Last>
            <b:First>Andrew</b:First>
            <b:Middle>S.</b:Middle>
          </b:Person>
        </b:NameList>
      </b:Author>
    </b:Author>
    <b:Title>Computer networks</b:Title>
    <b:Year>2013</b:Year>
    <b:Publisher>Pearson Education</b:Publisher>
    <b:RefOrder>1</b:RefOrder>
  </b:Source>
  <b:Source>
    <b:Tag>DeS12</b:Tag>
    <b:SourceType>JournalArticle</b:SourceType>
    <b:Guid>{42252D55-2A7F-4BFB-A39B-2A5DA43D59FE}</b:Guid>
    <b:Author>
      <b:Author>
        <b:NameList>
          <b:Person>
            <b:Last>De Smedt</b:Last>
            <b:First>T.</b:First>
          </b:Person>
          <b:Person>
            <b:Last>Daelemans</b:Last>
            <b:First>W.</b:First>
          </b:Person>
        </b:NameList>
      </b:Author>
    </b:Author>
    <b:Title>Pattern for python.</b:Title>
    <b:Year>2012</b:Year>
    <b:JournalName>The Journal of Machine Learning Research</b:JournalName>
    <b:Pages>2063-2067</b:Pages>
    <b:Volume>13</b:Volume>
    <b:Issue>1</b:Issue>
    <b:LCID>en-GB</b:LCID>
    <b:RefOrder>2</b:RefOrder>
  </b:Source>
  <b:Source>
    <b:Tag>Zár22</b:Tag>
    <b:SourceType>DocumentFromInternetSite</b:SourceType>
    <b:Guid>{95A97988-D92C-4128-8EBA-0B599356B929}</b:Guid>
    <b:Title>Záróvizsga információk</b:Title>
    <b:InternetSiteTitle>Pannon Egyetem, Műszaki Informatikai Kar</b:InternetSiteTitle>
    <b:URL>https://mik.uni-pannon.hu/index.php/hu/oktatas/zarovizsga.html</b:URL>
    <b:YearAccessed>2022</b:YearAccessed>
    <b:MonthAccessed>03</b:MonthAccessed>
    <b:DayAccessed>04</b:DayAccessed>
    <b:RefOrder>3</b:RefOrder>
  </b:Source>
</b:Sources>
</file>

<file path=customXml/item3.xml><?xml version="1.0" encoding="utf-8"?>
<ct:contentTypeSchema xmlns:ct="http://schemas.microsoft.com/office/2006/metadata/contentType" xmlns:ma="http://schemas.microsoft.com/office/2006/metadata/properties/metaAttributes" ct:_="" ma:_="" ma:contentTypeName="Document" ma:contentTypeID="0x010100B2518F5F6088954DA7C8D0D4D770F70C" ma:contentTypeVersion="6" ma:contentTypeDescription="Create a new document." ma:contentTypeScope="" ma:versionID="3576f2a0d84fddfe8fb27a5e7408d165">
  <xsd:schema xmlns:xsd="http://www.w3.org/2001/XMLSchema" xmlns:xs="http://www.w3.org/2001/XMLSchema" xmlns:p="http://schemas.microsoft.com/office/2006/metadata/properties" xmlns:ns3="09989e2a-fdbd-4878-84c0-55fce1e29584" targetNamespace="http://schemas.microsoft.com/office/2006/metadata/properties" ma:root="true" ma:fieldsID="3ac68c31fc84bf9e4472295377a45676" ns3:_="">
    <xsd:import namespace="09989e2a-fdbd-4878-84c0-55fce1e295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GenerationTime" minOccurs="0"/>
                <xsd:element ref="ns3:MediaServiceEventHashCode" minOccurs="0"/>
                <xsd:element ref="ns3: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9989e2a-fdbd-4878-84c0-55fce1e295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DateTaken" ma:index="13" nillable="true" ma:displayName="MediaServiceDateTaken" ma:hidden="true" ma:internalName="MediaServiceDateTake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A107BEFA-0123-4FA4-BB93-06FA69AD190B}">
  <ds:schemaRefs>
    <ds:schemaRef ds:uri="http://schemas.microsoft.com/sharepoint/v3/contenttype/forms"/>
  </ds:schemaRefs>
</ds:datastoreItem>
</file>

<file path=customXml/itemProps2.xml><?xml version="1.0" encoding="utf-8"?>
<ds:datastoreItem xmlns:ds="http://schemas.openxmlformats.org/officeDocument/2006/customXml" ds:itemID="{6EBB168C-B12B-4BC3-BCCE-F235276CF304}">
  <ds:schemaRefs>
    <ds:schemaRef ds:uri="http://schemas.openxmlformats.org/officeDocument/2006/bibliography"/>
  </ds:schemaRefs>
</ds:datastoreItem>
</file>

<file path=customXml/itemProps3.xml><?xml version="1.0" encoding="utf-8"?>
<ds:datastoreItem xmlns:ds="http://schemas.openxmlformats.org/officeDocument/2006/customXml" ds:itemID="{9EEE4D4D-58FD-4B05-AB3D-2FE794BE6FE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9989e2a-fdbd-4878-84c0-55fce1e295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419E4AC6-579E-4322-84BF-606AC6079F89}">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tanev_felev_nev_neptunkod_Szakdolgozat_VP_v7.dotx</Template>
  <TotalTime>30</TotalTime>
  <Pages>42</Pages>
  <Words>6045</Words>
  <Characters>41713</Characters>
  <Application>Microsoft Office Word</Application>
  <DocSecurity>0</DocSecurity>
  <Lines>347</Lines>
  <Paragraphs>95</Paragraphs>
  <ScaleCrop>false</ScaleCrop>
  <HeadingPairs>
    <vt:vector size="4" baseType="variant">
      <vt:variant>
        <vt:lpstr>Cím</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47663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Bálint</dc:creator>
  <cp:keywords/>
  <dc:description/>
  <cp:lastModifiedBy>Vörös Bálint Miklós</cp:lastModifiedBy>
  <cp:revision>24</cp:revision>
  <dcterms:created xsi:type="dcterms:W3CDTF">2024-04-12T17:57:00Z</dcterms:created>
  <dcterms:modified xsi:type="dcterms:W3CDTF">2024-11-24T15:15:00Z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0x010100B2518F5F6088954DA7C8D0D4D770F70C</vt:lpwstr>
  </property>
</Properties>
</file>